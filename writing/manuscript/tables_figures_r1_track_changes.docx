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65AB52AC"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del w:id="0" w:author="Reviewer" w:date="2023-06-06T12:25:00Z">
        <w:r w:rsidR="004E5B33" w:rsidDel="00F630E6">
          <w:rPr>
            <w:rFonts w:ascii="Times New Roman" w:eastAsia="Times New Roman" w:hAnsi="Times New Roman" w:cs="Times New Roman"/>
          </w:rPr>
          <w:delText>c.f.</w:delText>
        </w:r>
        <w:r w:rsidRPr="001E50BC" w:rsidDel="00F630E6">
          <w:rPr>
            <w:rFonts w:ascii="Times New Roman" w:eastAsia="Times New Roman" w:hAnsi="Times New Roman" w:cs="Times New Roman"/>
          </w:rPr>
          <w:delText>,</w:delText>
        </w:r>
      </w:del>
      <w:del w:id="1" w:author="Reviewer" w:date="2023-06-06T14:26:00Z">
        <w:r w:rsidRPr="001E50BC" w:rsidDel="00753847">
          <w:rPr>
            <w:rFonts w:ascii="Times New Roman" w:eastAsia="Times New Roman" w:hAnsi="Times New Roman" w:cs="Times New Roman"/>
          </w:rPr>
          <w:delText xml:space="preserve"> </w:delText>
        </w:r>
      </w:del>
      <w:r w:rsidRPr="001E50BC">
        <w:rPr>
          <w:rFonts w:ascii="Times New Roman" w:eastAsia="Times New Roman" w:hAnsi="Times New Roman" w:cs="Times New Roman"/>
        </w:rPr>
        <w:t>“</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rsidDel="00F630E6" w14:paraId="513D4AB2" w14:textId="2128D623" w:rsidTr="00A315D6">
        <w:trPr>
          <w:del w:id="2" w:author="Reviewer" w:date="2023-06-06T12:25:00Z"/>
        </w:trPr>
        <w:tc>
          <w:tcPr>
            <w:tcW w:w="2965" w:type="dxa"/>
            <w:tcBorders>
              <w:top w:val="single" w:sz="4" w:space="0" w:color="auto"/>
            </w:tcBorders>
          </w:tcPr>
          <w:p w14:paraId="15DDDB84" w14:textId="4D15A209" w:rsidR="001E50BC" w:rsidRPr="001E50BC" w:rsidDel="00F630E6" w:rsidRDefault="001E50BC" w:rsidP="001E50BC">
            <w:pPr>
              <w:spacing w:line="480" w:lineRule="auto"/>
              <w:rPr>
                <w:del w:id="3" w:author="Reviewer" w:date="2023-06-06T12:25:00Z"/>
                <w:sz w:val="22"/>
                <w:szCs w:val="22"/>
              </w:rPr>
            </w:pPr>
            <w:del w:id="4" w:author="Reviewer" w:date="2023-06-06T12:25:00Z">
              <w:r w:rsidRPr="001E50BC" w:rsidDel="00F630E6">
                <w:rPr>
                  <w:sz w:val="22"/>
                  <w:szCs w:val="22"/>
                </w:rPr>
                <w:delText>Lee County Lake</w:delText>
              </w:r>
            </w:del>
          </w:p>
        </w:tc>
        <w:tc>
          <w:tcPr>
            <w:tcW w:w="1260" w:type="dxa"/>
            <w:tcBorders>
              <w:top w:val="single" w:sz="4" w:space="0" w:color="auto"/>
            </w:tcBorders>
          </w:tcPr>
          <w:p w14:paraId="7B3B0E79" w14:textId="696FC52D" w:rsidR="001E50BC" w:rsidRPr="001E50BC" w:rsidDel="00F630E6" w:rsidRDefault="001E50BC" w:rsidP="001E50BC">
            <w:pPr>
              <w:spacing w:line="480" w:lineRule="auto"/>
              <w:jc w:val="center"/>
              <w:rPr>
                <w:del w:id="5" w:author="Reviewer" w:date="2023-06-06T12:25:00Z"/>
                <w:sz w:val="22"/>
                <w:szCs w:val="22"/>
              </w:rPr>
            </w:pPr>
            <w:del w:id="6" w:author="Reviewer" w:date="2023-06-06T12:25:00Z">
              <w:r w:rsidRPr="001E50BC" w:rsidDel="00F630E6">
                <w:rPr>
                  <w:sz w:val="22"/>
                  <w:szCs w:val="22"/>
                </w:rPr>
                <w:delText>48</w:delText>
              </w:r>
            </w:del>
          </w:p>
        </w:tc>
        <w:tc>
          <w:tcPr>
            <w:tcW w:w="2250" w:type="dxa"/>
            <w:tcBorders>
              <w:top w:val="single" w:sz="4" w:space="0" w:color="auto"/>
            </w:tcBorders>
          </w:tcPr>
          <w:p w14:paraId="23A728A7" w14:textId="23DAB241" w:rsidR="001E50BC" w:rsidRPr="001E50BC" w:rsidDel="00F630E6" w:rsidRDefault="001E50BC" w:rsidP="001E50BC">
            <w:pPr>
              <w:spacing w:line="480" w:lineRule="auto"/>
              <w:jc w:val="center"/>
              <w:rPr>
                <w:del w:id="7" w:author="Reviewer" w:date="2023-06-06T12:25:00Z"/>
                <w:sz w:val="22"/>
                <w:szCs w:val="22"/>
              </w:rPr>
            </w:pPr>
            <w:del w:id="8" w:author="Reviewer" w:date="2023-06-06T12:25:00Z">
              <w:r w:rsidRPr="001E50BC" w:rsidDel="00F630E6">
                <w:rPr>
                  <w:sz w:val="22"/>
                  <w:szCs w:val="22"/>
                </w:rPr>
                <w:delText>2017, 2018</w:delText>
              </w:r>
            </w:del>
          </w:p>
        </w:tc>
        <w:tc>
          <w:tcPr>
            <w:tcW w:w="1980" w:type="dxa"/>
            <w:tcBorders>
              <w:top w:val="single" w:sz="4" w:space="0" w:color="auto"/>
            </w:tcBorders>
          </w:tcPr>
          <w:p w14:paraId="5ECF4956" w14:textId="35EB5BAD" w:rsidR="001E50BC" w:rsidRPr="001E50BC" w:rsidDel="00F630E6" w:rsidRDefault="00431F59" w:rsidP="001E50BC">
            <w:pPr>
              <w:spacing w:line="480" w:lineRule="auto"/>
              <w:jc w:val="center"/>
              <w:rPr>
                <w:del w:id="9" w:author="Reviewer" w:date="2023-06-06T12:25:00Z"/>
                <w:sz w:val="22"/>
                <w:szCs w:val="22"/>
              </w:rPr>
            </w:pPr>
            <w:del w:id="10" w:author="Reviewer" w:date="2023-06-06T12:25:00Z">
              <w:r w:rsidDel="00F630E6">
                <w:rPr>
                  <w:sz w:val="22"/>
                  <w:szCs w:val="22"/>
                </w:rPr>
                <w:delText>control</w:delText>
              </w:r>
            </w:del>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30065028" w14:textId="0C962F29" w:rsidTr="00A315D6">
        <w:trPr>
          <w:del w:id="11" w:author="Reviewer" w:date="2023-06-06T12:26:00Z"/>
        </w:trPr>
        <w:tc>
          <w:tcPr>
            <w:tcW w:w="2965" w:type="dxa"/>
          </w:tcPr>
          <w:p w14:paraId="3BBADE0F" w14:textId="2ADCD14D" w:rsidR="001E50BC" w:rsidRPr="001E50BC" w:rsidDel="00F630E6" w:rsidRDefault="001E50BC" w:rsidP="001E50BC">
            <w:pPr>
              <w:spacing w:line="480" w:lineRule="auto"/>
              <w:rPr>
                <w:del w:id="12" w:author="Reviewer" w:date="2023-06-06T12:26:00Z"/>
                <w:sz w:val="22"/>
                <w:szCs w:val="22"/>
              </w:rPr>
            </w:pPr>
            <w:del w:id="13" w:author="Reviewer" w:date="2023-06-06T12:26:00Z">
              <w:r w:rsidRPr="001E50BC" w:rsidDel="00F630E6">
                <w:rPr>
                  <w:sz w:val="22"/>
                  <w:szCs w:val="22"/>
                </w:rPr>
                <w:delText>Barbour County Lake</w:delText>
              </w:r>
            </w:del>
          </w:p>
        </w:tc>
        <w:tc>
          <w:tcPr>
            <w:tcW w:w="1260" w:type="dxa"/>
          </w:tcPr>
          <w:p w14:paraId="0AE5C24A" w14:textId="2C44E5CF" w:rsidR="001E50BC" w:rsidRPr="001E50BC" w:rsidDel="00F630E6" w:rsidRDefault="001E50BC" w:rsidP="001E50BC">
            <w:pPr>
              <w:spacing w:line="480" w:lineRule="auto"/>
              <w:jc w:val="center"/>
              <w:rPr>
                <w:del w:id="14" w:author="Reviewer" w:date="2023-06-06T12:26:00Z"/>
                <w:sz w:val="22"/>
                <w:szCs w:val="22"/>
              </w:rPr>
            </w:pPr>
            <w:del w:id="15" w:author="Reviewer" w:date="2023-06-06T12:26:00Z">
              <w:r w:rsidRPr="001E50BC" w:rsidDel="00F630E6">
                <w:rPr>
                  <w:sz w:val="22"/>
                  <w:szCs w:val="22"/>
                </w:rPr>
                <w:delText>34</w:delText>
              </w:r>
            </w:del>
          </w:p>
        </w:tc>
        <w:tc>
          <w:tcPr>
            <w:tcW w:w="2250" w:type="dxa"/>
          </w:tcPr>
          <w:p w14:paraId="2B5B4662" w14:textId="73CBC922" w:rsidR="001E50BC" w:rsidRPr="001E50BC" w:rsidDel="00F630E6" w:rsidRDefault="001E50BC" w:rsidP="001E50BC">
            <w:pPr>
              <w:spacing w:line="480" w:lineRule="auto"/>
              <w:jc w:val="center"/>
              <w:rPr>
                <w:del w:id="16" w:author="Reviewer" w:date="2023-06-06T12:26:00Z"/>
                <w:sz w:val="22"/>
                <w:szCs w:val="22"/>
              </w:rPr>
            </w:pPr>
            <w:del w:id="17" w:author="Reviewer" w:date="2023-06-06T12:26:00Z">
              <w:r w:rsidRPr="001E50BC" w:rsidDel="00F630E6">
                <w:rPr>
                  <w:sz w:val="22"/>
                  <w:szCs w:val="22"/>
                </w:rPr>
                <w:delText>2017, 2018</w:delText>
              </w:r>
            </w:del>
          </w:p>
        </w:tc>
        <w:tc>
          <w:tcPr>
            <w:tcW w:w="1980" w:type="dxa"/>
          </w:tcPr>
          <w:p w14:paraId="67A7EB9A" w14:textId="7617DD6A" w:rsidR="001E50BC" w:rsidRPr="001E50BC" w:rsidDel="00F630E6" w:rsidRDefault="001E50BC" w:rsidP="001E50BC">
            <w:pPr>
              <w:spacing w:line="480" w:lineRule="auto"/>
              <w:jc w:val="center"/>
              <w:rPr>
                <w:del w:id="18" w:author="Reviewer" w:date="2023-06-06T12:26:00Z"/>
                <w:sz w:val="22"/>
                <w:szCs w:val="22"/>
              </w:rPr>
            </w:pPr>
            <w:del w:id="19" w:author="Reviewer" w:date="2023-06-06T12:26:00Z">
              <w:r w:rsidRPr="001E50BC" w:rsidDel="00F630E6">
                <w:rPr>
                  <w:sz w:val="22"/>
                  <w:szCs w:val="22"/>
                </w:rPr>
                <w:delText>2017</w:delText>
              </w:r>
            </w:del>
          </w:p>
        </w:tc>
      </w:tr>
      <w:tr w:rsidR="001E50BC" w:rsidRPr="001E50BC" w:rsidDel="00F630E6" w14:paraId="43B93DCF" w14:textId="43D50EF3" w:rsidTr="00A315D6">
        <w:trPr>
          <w:del w:id="20" w:author="Reviewer" w:date="2023-06-06T12:26:00Z"/>
        </w:trPr>
        <w:tc>
          <w:tcPr>
            <w:tcW w:w="2965" w:type="dxa"/>
          </w:tcPr>
          <w:p w14:paraId="7D3DE6DE" w14:textId="1176239E" w:rsidR="001E50BC" w:rsidRPr="001E50BC" w:rsidDel="00F630E6" w:rsidRDefault="001E50BC" w:rsidP="001E50BC">
            <w:pPr>
              <w:spacing w:line="480" w:lineRule="auto"/>
              <w:rPr>
                <w:del w:id="21" w:author="Reviewer" w:date="2023-06-06T12:26:00Z"/>
                <w:sz w:val="22"/>
                <w:szCs w:val="22"/>
              </w:rPr>
            </w:pPr>
            <w:del w:id="22" w:author="Reviewer" w:date="2023-06-06T12:26:00Z">
              <w:r w:rsidRPr="001E50BC" w:rsidDel="00F630E6">
                <w:rPr>
                  <w:sz w:val="22"/>
                  <w:szCs w:val="22"/>
                </w:rPr>
                <w:delText>Washington County Lake</w:delText>
              </w:r>
            </w:del>
          </w:p>
        </w:tc>
        <w:tc>
          <w:tcPr>
            <w:tcW w:w="1260" w:type="dxa"/>
          </w:tcPr>
          <w:p w14:paraId="4ACED8C5" w14:textId="68773B75" w:rsidR="001E50BC" w:rsidRPr="001E50BC" w:rsidDel="00F630E6" w:rsidRDefault="001E50BC" w:rsidP="001E50BC">
            <w:pPr>
              <w:spacing w:line="480" w:lineRule="auto"/>
              <w:jc w:val="center"/>
              <w:rPr>
                <w:del w:id="23" w:author="Reviewer" w:date="2023-06-06T12:26:00Z"/>
                <w:sz w:val="22"/>
                <w:szCs w:val="22"/>
              </w:rPr>
            </w:pPr>
            <w:del w:id="24" w:author="Reviewer" w:date="2023-06-06T12:26:00Z">
              <w:r w:rsidRPr="001E50BC" w:rsidDel="00F630E6">
                <w:rPr>
                  <w:sz w:val="22"/>
                  <w:szCs w:val="22"/>
                </w:rPr>
                <w:delText>38</w:delText>
              </w:r>
            </w:del>
          </w:p>
        </w:tc>
        <w:tc>
          <w:tcPr>
            <w:tcW w:w="2250" w:type="dxa"/>
          </w:tcPr>
          <w:p w14:paraId="7C5EDCCC" w14:textId="0DB5B6C6" w:rsidR="001E50BC" w:rsidRPr="001E50BC" w:rsidDel="00F630E6" w:rsidRDefault="001E50BC" w:rsidP="001E50BC">
            <w:pPr>
              <w:spacing w:line="480" w:lineRule="auto"/>
              <w:jc w:val="center"/>
              <w:rPr>
                <w:del w:id="25" w:author="Reviewer" w:date="2023-06-06T12:26:00Z"/>
                <w:sz w:val="22"/>
                <w:szCs w:val="22"/>
              </w:rPr>
            </w:pPr>
            <w:del w:id="26" w:author="Reviewer" w:date="2023-06-06T12:26:00Z">
              <w:r w:rsidRPr="001E50BC" w:rsidDel="00F630E6">
                <w:rPr>
                  <w:sz w:val="22"/>
                  <w:szCs w:val="22"/>
                </w:rPr>
                <w:delText>2017, 2018</w:delText>
              </w:r>
            </w:del>
          </w:p>
        </w:tc>
        <w:tc>
          <w:tcPr>
            <w:tcW w:w="1980" w:type="dxa"/>
          </w:tcPr>
          <w:p w14:paraId="5E497924" w14:textId="7BFD69E9" w:rsidR="001E50BC" w:rsidRPr="001E50BC" w:rsidDel="00F630E6" w:rsidRDefault="001E50BC" w:rsidP="001E50BC">
            <w:pPr>
              <w:spacing w:line="480" w:lineRule="auto"/>
              <w:jc w:val="center"/>
              <w:rPr>
                <w:del w:id="27" w:author="Reviewer" w:date="2023-06-06T12:26:00Z"/>
                <w:sz w:val="22"/>
                <w:szCs w:val="22"/>
              </w:rPr>
            </w:pPr>
            <w:del w:id="28" w:author="Reviewer" w:date="2023-06-06T12:26:00Z">
              <w:r w:rsidRPr="001E50BC" w:rsidDel="00F630E6">
                <w:rPr>
                  <w:sz w:val="22"/>
                  <w:szCs w:val="22"/>
                </w:rPr>
                <w:delText>2017</w:delText>
              </w:r>
            </w:del>
          </w:p>
        </w:tc>
      </w:tr>
      <w:tr w:rsidR="001E50BC" w:rsidRPr="001E50BC" w:rsidDel="00F630E6" w14:paraId="5B661936" w14:textId="25B2A176" w:rsidTr="00A315D6">
        <w:trPr>
          <w:del w:id="29" w:author="Reviewer" w:date="2023-06-06T12:26:00Z"/>
        </w:trPr>
        <w:tc>
          <w:tcPr>
            <w:tcW w:w="2965" w:type="dxa"/>
          </w:tcPr>
          <w:p w14:paraId="3484FEF9" w14:textId="315F4FBD" w:rsidR="001E50BC" w:rsidRPr="001E50BC" w:rsidDel="00F630E6" w:rsidRDefault="001E50BC" w:rsidP="001E50BC">
            <w:pPr>
              <w:spacing w:line="480" w:lineRule="auto"/>
              <w:rPr>
                <w:del w:id="30" w:author="Reviewer" w:date="2023-06-06T12:26:00Z"/>
                <w:sz w:val="22"/>
                <w:szCs w:val="22"/>
              </w:rPr>
            </w:pPr>
            <w:del w:id="31" w:author="Reviewer" w:date="2023-06-06T12:26:00Z">
              <w:r w:rsidRPr="001E50BC" w:rsidDel="00F630E6">
                <w:rPr>
                  <w:sz w:val="22"/>
                  <w:szCs w:val="22"/>
                </w:rPr>
                <w:delText>Dale County Lake</w:delText>
              </w:r>
            </w:del>
          </w:p>
        </w:tc>
        <w:tc>
          <w:tcPr>
            <w:tcW w:w="1260" w:type="dxa"/>
          </w:tcPr>
          <w:p w14:paraId="6D3668F3" w14:textId="282F5E63" w:rsidR="001E50BC" w:rsidRPr="001E50BC" w:rsidDel="00F630E6" w:rsidRDefault="001E50BC" w:rsidP="001E50BC">
            <w:pPr>
              <w:spacing w:line="480" w:lineRule="auto"/>
              <w:jc w:val="center"/>
              <w:rPr>
                <w:del w:id="32" w:author="Reviewer" w:date="2023-06-06T12:26:00Z"/>
                <w:sz w:val="22"/>
                <w:szCs w:val="22"/>
              </w:rPr>
            </w:pPr>
            <w:del w:id="33" w:author="Reviewer" w:date="2023-06-06T12:26:00Z">
              <w:r w:rsidRPr="001E50BC" w:rsidDel="00F630E6">
                <w:rPr>
                  <w:sz w:val="22"/>
                  <w:szCs w:val="22"/>
                </w:rPr>
                <w:delText>36</w:delText>
              </w:r>
            </w:del>
          </w:p>
        </w:tc>
        <w:tc>
          <w:tcPr>
            <w:tcW w:w="2250" w:type="dxa"/>
          </w:tcPr>
          <w:p w14:paraId="5B6531F4" w14:textId="37DF309A" w:rsidR="001E50BC" w:rsidRPr="001E50BC" w:rsidDel="00F630E6" w:rsidRDefault="001E50BC" w:rsidP="001E50BC">
            <w:pPr>
              <w:spacing w:line="480" w:lineRule="auto"/>
              <w:jc w:val="center"/>
              <w:rPr>
                <w:del w:id="34" w:author="Reviewer" w:date="2023-06-06T12:26:00Z"/>
                <w:sz w:val="22"/>
                <w:szCs w:val="22"/>
              </w:rPr>
            </w:pPr>
            <w:del w:id="35" w:author="Reviewer" w:date="2023-06-06T12:26:00Z">
              <w:r w:rsidRPr="001E50BC" w:rsidDel="00F630E6">
                <w:rPr>
                  <w:sz w:val="22"/>
                  <w:szCs w:val="22"/>
                </w:rPr>
                <w:delText>2017, 2018, 2019</w:delText>
              </w:r>
            </w:del>
          </w:p>
        </w:tc>
        <w:tc>
          <w:tcPr>
            <w:tcW w:w="1980" w:type="dxa"/>
          </w:tcPr>
          <w:p w14:paraId="543A4B43" w14:textId="426E8A0B" w:rsidR="001E50BC" w:rsidRPr="001E50BC" w:rsidDel="00F630E6" w:rsidRDefault="00431F59" w:rsidP="001E50BC">
            <w:pPr>
              <w:spacing w:line="480" w:lineRule="auto"/>
              <w:jc w:val="center"/>
              <w:rPr>
                <w:del w:id="36" w:author="Reviewer" w:date="2023-06-06T12:26:00Z"/>
                <w:sz w:val="22"/>
                <w:szCs w:val="22"/>
              </w:rPr>
            </w:pPr>
            <w:del w:id="37" w:author="Reviewer" w:date="2023-06-06T12:26:00Z">
              <w:r w:rsidDel="00F630E6">
                <w:rPr>
                  <w:sz w:val="22"/>
                  <w:szCs w:val="22"/>
                </w:rPr>
                <w:delText>control</w:delText>
              </w:r>
            </w:del>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1F064832" w14:textId="3F26B3D2" w:rsidTr="00A315D6">
        <w:trPr>
          <w:del w:id="38" w:author="Reviewer" w:date="2023-06-06T12:26:00Z"/>
        </w:trPr>
        <w:tc>
          <w:tcPr>
            <w:tcW w:w="2965" w:type="dxa"/>
          </w:tcPr>
          <w:p w14:paraId="2BD569C0" w14:textId="60E14693" w:rsidR="001E50BC" w:rsidRPr="001E50BC" w:rsidDel="00F630E6" w:rsidRDefault="001E50BC" w:rsidP="001E50BC">
            <w:pPr>
              <w:spacing w:line="480" w:lineRule="auto"/>
              <w:rPr>
                <w:del w:id="39" w:author="Reviewer" w:date="2023-06-06T12:26:00Z"/>
                <w:sz w:val="22"/>
                <w:szCs w:val="22"/>
              </w:rPr>
            </w:pPr>
            <w:del w:id="40" w:author="Reviewer" w:date="2023-06-06T12:26:00Z">
              <w:r w:rsidRPr="001E50BC" w:rsidDel="00F630E6">
                <w:rPr>
                  <w:sz w:val="22"/>
                  <w:szCs w:val="22"/>
                </w:rPr>
                <w:delText>Monroe County Lake</w:delText>
              </w:r>
            </w:del>
          </w:p>
        </w:tc>
        <w:tc>
          <w:tcPr>
            <w:tcW w:w="1260" w:type="dxa"/>
          </w:tcPr>
          <w:p w14:paraId="3546C3B1" w14:textId="40C4030A" w:rsidR="001E50BC" w:rsidRPr="001E50BC" w:rsidDel="00F630E6" w:rsidRDefault="001E50BC" w:rsidP="001E50BC">
            <w:pPr>
              <w:spacing w:line="480" w:lineRule="auto"/>
              <w:jc w:val="center"/>
              <w:rPr>
                <w:del w:id="41" w:author="Reviewer" w:date="2023-06-06T12:26:00Z"/>
                <w:sz w:val="22"/>
                <w:szCs w:val="22"/>
              </w:rPr>
            </w:pPr>
            <w:del w:id="42" w:author="Reviewer" w:date="2023-06-06T12:26:00Z">
              <w:r w:rsidRPr="001E50BC" w:rsidDel="00F630E6">
                <w:rPr>
                  <w:sz w:val="22"/>
                  <w:szCs w:val="22"/>
                </w:rPr>
                <w:delText>34</w:delText>
              </w:r>
            </w:del>
          </w:p>
        </w:tc>
        <w:tc>
          <w:tcPr>
            <w:tcW w:w="2250" w:type="dxa"/>
          </w:tcPr>
          <w:p w14:paraId="76CE2814" w14:textId="5D07AADF" w:rsidR="001E50BC" w:rsidRPr="001E50BC" w:rsidDel="00F630E6" w:rsidRDefault="001E50BC" w:rsidP="001E50BC">
            <w:pPr>
              <w:spacing w:line="480" w:lineRule="auto"/>
              <w:jc w:val="center"/>
              <w:rPr>
                <w:del w:id="43" w:author="Reviewer" w:date="2023-06-06T12:26:00Z"/>
                <w:sz w:val="22"/>
                <w:szCs w:val="22"/>
              </w:rPr>
            </w:pPr>
            <w:del w:id="44" w:author="Reviewer" w:date="2023-06-06T12:26:00Z">
              <w:r w:rsidRPr="001E50BC" w:rsidDel="00F630E6">
                <w:rPr>
                  <w:sz w:val="22"/>
                  <w:szCs w:val="22"/>
                </w:rPr>
                <w:delText>2017, 2018, 2019</w:delText>
              </w:r>
            </w:del>
          </w:p>
        </w:tc>
        <w:tc>
          <w:tcPr>
            <w:tcW w:w="1980" w:type="dxa"/>
          </w:tcPr>
          <w:p w14:paraId="5DE46BBE" w14:textId="62A06A9B" w:rsidR="001E50BC" w:rsidRPr="001E50BC" w:rsidDel="00F630E6" w:rsidRDefault="001E50BC" w:rsidP="001E50BC">
            <w:pPr>
              <w:spacing w:line="480" w:lineRule="auto"/>
              <w:jc w:val="center"/>
              <w:rPr>
                <w:del w:id="45" w:author="Reviewer" w:date="2023-06-06T12:26:00Z"/>
                <w:sz w:val="22"/>
                <w:szCs w:val="22"/>
              </w:rPr>
            </w:pPr>
            <w:del w:id="46" w:author="Reviewer" w:date="2023-06-06T12:26:00Z">
              <w:r w:rsidRPr="001E50BC" w:rsidDel="00F630E6">
                <w:rPr>
                  <w:sz w:val="22"/>
                  <w:szCs w:val="22"/>
                </w:rPr>
                <w:delText>2017, 2018</w:delText>
              </w:r>
            </w:del>
          </w:p>
        </w:tc>
      </w:tr>
      <w:tr w:rsidR="001E50BC" w:rsidRPr="001E50BC" w:rsidDel="00F630E6" w14:paraId="6AF64CB8" w14:textId="43A7EE81" w:rsidTr="00A315D6">
        <w:trPr>
          <w:del w:id="47" w:author="Reviewer" w:date="2023-06-06T12:27:00Z"/>
        </w:trPr>
        <w:tc>
          <w:tcPr>
            <w:tcW w:w="2965" w:type="dxa"/>
          </w:tcPr>
          <w:p w14:paraId="4F0C566B" w14:textId="3752961D" w:rsidR="001E50BC" w:rsidRPr="001E50BC" w:rsidDel="00F630E6" w:rsidRDefault="001E50BC" w:rsidP="001E50BC">
            <w:pPr>
              <w:spacing w:line="480" w:lineRule="auto"/>
              <w:rPr>
                <w:del w:id="48" w:author="Reviewer" w:date="2023-06-06T12:27:00Z"/>
                <w:sz w:val="22"/>
                <w:szCs w:val="22"/>
              </w:rPr>
            </w:pPr>
            <w:del w:id="49" w:author="Reviewer" w:date="2023-06-06T12:27:00Z">
              <w:r w:rsidRPr="001E50BC" w:rsidDel="00F630E6">
                <w:rPr>
                  <w:sz w:val="22"/>
                  <w:szCs w:val="22"/>
                </w:rPr>
                <w:delText>Little Pit</w:delText>
              </w:r>
            </w:del>
          </w:p>
        </w:tc>
        <w:tc>
          <w:tcPr>
            <w:tcW w:w="1260" w:type="dxa"/>
          </w:tcPr>
          <w:p w14:paraId="275C1FD0" w14:textId="5039A619" w:rsidR="001E50BC" w:rsidRPr="001E50BC" w:rsidDel="00F630E6" w:rsidRDefault="001E50BC" w:rsidP="001E50BC">
            <w:pPr>
              <w:spacing w:line="480" w:lineRule="auto"/>
              <w:jc w:val="center"/>
              <w:rPr>
                <w:del w:id="50" w:author="Reviewer" w:date="2023-06-06T12:27:00Z"/>
                <w:sz w:val="22"/>
                <w:szCs w:val="22"/>
              </w:rPr>
            </w:pPr>
            <w:del w:id="51" w:author="Reviewer" w:date="2023-06-06T12:27:00Z">
              <w:r w:rsidRPr="001E50BC" w:rsidDel="00F630E6">
                <w:rPr>
                  <w:sz w:val="22"/>
                  <w:szCs w:val="22"/>
                </w:rPr>
                <w:delText>4</w:delText>
              </w:r>
            </w:del>
          </w:p>
        </w:tc>
        <w:tc>
          <w:tcPr>
            <w:tcW w:w="2250" w:type="dxa"/>
          </w:tcPr>
          <w:p w14:paraId="143D3958" w14:textId="4F36AAC8" w:rsidR="001E50BC" w:rsidRPr="001E50BC" w:rsidDel="00F630E6" w:rsidRDefault="001E50BC" w:rsidP="001E50BC">
            <w:pPr>
              <w:spacing w:line="480" w:lineRule="auto"/>
              <w:jc w:val="center"/>
              <w:rPr>
                <w:del w:id="52" w:author="Reviewer" w:date="2023-06-06T12:27:00Z"/>
                <w:sz w:val="22"/>
                <w:szCs w:val="22"/>
              </w:rPr>
            </w:pPr>
            <w:del w:id="53" w:author="Reviewer" w:date="2023-06-06T12:27:00Z">
              <w:r w:rsidRPr="001E50BC" w:rsidDel="00F630E6">
                <w:rPr>
                  <w:sz w:val="22"/>
                  <w:szCs w:val="22"/>
                </w:rPr>
                <w:delText>2017, 2018, 2019</w:delText>
              </w:r>
            </w:del>
          </w:p>
        </w:tc>
        <w:tc>
          <w:tcPr>
            <w:tcW w:w="1980" w:type="dxa"/>
          </w:tcPr>
          <w:p w14:paraId="0BCDA316" w14:textId="3B443B69" w:rsidR="001E50BC" w:rsidRPr="001E50BC" w:rsidDel="00F630E6" w:rsidRDefault="001E50BC" w:rsidP="001E50BC">
            <w:pPr>
              <w:spacing w:line="480" w:lineRule="auto"/>
              <w:jc w:val="center"/>
              <w:rPr>
                <w:del w:id="54" w:author="Reviewer" w:date="2023-06-06T12:27:00Z"/>
                <w:sz w:val="22"/>
                <w:szCs w:val="22"/>
              </w:rPr>
            </w:pPr>
            <w:del w:id="55" w:author="Reviewer" w:date="2023-06-06T12:27:00Z">
              <w:r w:rsidRPr="001E50BC" w:rsidDel="00F630E6">
                <w:rPr>
                  <w:sz w:val="22"/>
                  <w:szCs w:val="22"/>
                </w:rPr>
                <w:delText>2017, 2018</w:delText>
              </w:r>
            </w:del>
          </w:p>
        </w:tc>
      </w:tr>
      <w:tr w:rsidR="001E50BC" w:rsidRPr="001E50BC" w:rsidDel="00F630E6" w14:paraId="32CC8885" w14:textId="7C95366E" w:rsidTr="00A315D6">
        <w:trPr>
          <w:del w:id="56" w:author="Reviewer" w:date="2023-06-06T12:27:00Z"/>
        </w:trPr>
        <w:tc>
          <w:tcPr>
            <w:tcW w:w="2965" w:type="dxa"/>
          </w:tcPr>
          <w:p w14:paraId="05EA24DC" w14:textId="69EE6B88" w:rsidR="001E50BC" w:rsidRPr="001E50BC" w:rsidDel="00F630E6" w:rsidRDefault="001E50BC" w:rsidP="001E50BC">
            <w:pPr>
              <w:spacing w:line="480" w:lineRule="auto"/>
              <w:rPr>
                <w:del w:id="57" w:author="Reviewer" w:date="2023-06-06T12:27:00Z"/>
                <w:sz w:val="22"/>
                <w:szCs w:val="22"/>
              </w:rPr>
            </w:pPr>
            <w:del w:id="58" w:author="Reviewer" w:date="2023-06-06T12:27:00Z">
              <w:r w:rsidRPr="001E50BC" w:rsidDel="00F630E6">
                <w:rPr>
                  <w:sz w:val="22"/>
                  <w:szCs w:val="22"/>
                </w:rPr>
                <w:delText>S3</w:delText>
              </w:r>
            </w:del>
          </w:p>
        </w:tc>
        <w:tc>
          <w:tcPr>
            <w:tcW w:w="1260" w:type="dxa"/>
          </w:tcPr>
          <w:p w14:paraId="0294C2B3" w14:textId="6F8561BB" w:rsidR="001E50BC" w:rsidRPr="001E50BC" w:rsidDel="00F630E6" w:rsidRDefault="001E50BC" w:rsidP="001E50BC">
            <w:pPr>
              <w:spacing w:line="480" w:lineRule="auto"/>
              <w:jc w:val="center"/>
              <w:rPr>
                <w:del w:id="59" w:author="Reviewer" w:date="2023-06-06T12:27:00Z"/>
                <w:sz w:val="22"/>
                <w:szCs w:val="22"/>
              </w:rPr>
            </w:pPr>
            <w:del w:id="60" w:author="Reviewer" w:date="2023-06-06T12:27:00Z">
              <w:r w:rsidRPr="001E50BC" w:rsidDel="00F630E6">
                <w:rPr>
                  <w:sz w:val="22"/>
                  <w:szCs w:val="22"/>
                </w:rPr>
                <w:delText>4</w:delText>
              </w:r>
            </w:del>
          </w:p>
        </w:tc>
        <w:tc>
          <w:tcPr>
            <w:tcW w:w="2250" w:type="dxa"/>
          </w:tcPr>
          <w:p w14:paraId="1FFDF80A" w14:textId="75E5F676" w:rsidR="001E50BC" w:rsidRPr="001E50BC" w:rsidDel="00F630E6" w:rsidRDefault="001E50BC" w:rsidP="001E50BC">
            <w:pPr>
              <w:spacing w:line="480" w:lineRule="auto"/>
              <w:jc w:val="center"/>
              <w:rPr>
                <w:del w:id="61" w:author="Reviewer" w:date="2023-06-06T12:27:00Z"/>
                <w:sz w:val="22"/>
                <w:szCs w:val="22"/>
              </w:rPr>
            </w:pPr>
            <w:del w:id="62" w:author="Reviewer" w:date="2023-06-06T12:27:00Z">
              <w:r w:rsidRPr="001E50BC" w:rsidDel="00F630E6">
                <w:rPr>
                  <w:sz w:val="22"/>
                  <w:szCs w:val="22"/>
                </w:rPr>
                <w:delText>2017, 2018, 2019</w:delText>
              </w:r>
            </w:del>
          </w:p>
        </w:tc>
        <w:tc>
          <w:tcPr>
            <w:tcW w:w="1980" w:type="dxa"/>
          </w:tcPr>
          <w:p w14:paraId="6D215526" w14:textId="633ED599" w:rsidR="001E50BC" w:rsidRPr="001E50BC" w:rsidDel="00F630E6" w:rsidRDefault="001E50BC" w:rsidP="001E50BC">
            <w:pPr>
              <w:spacing w:line="480" w:lineRule="auto"/>
              <w:jc w:val="center"/>
              <w:rPr>
                <w:del w:id="63" w:author="Reviewer" w:date="2023-06-06T12:27:00Z"/>
                <w:sz w:val="22"/>
                <w:szCs w:val="22"/>
              </w:rPr>
            </w:pPr>
            <w:del w:id="64" w:author="Reviewer" w:date="2023-06-06T12:27:00Z">
              <w:r w:rsidRPr="001E50BC" w:rsidDel="00F630E6">
                <w:rPr>
                  <w:sz w:val="22"/>
                  <w:szCs w:val="22"/>
                </w:rPr>
                <w:delText>2017, 2018</w:delText>
              </w:r>
            </w:del>
          </w:p>
        </w:tc>
      </w:tr>
      <w:tr w:rsidR="001E50BC" w:rsidRPr="001E50BC" w:rsidDel="00F630E6" w14:paraId="59529A1B" w14:textId="59DD6A71" w:rsidTr="00A315D6">
        <w:trPr>
          <w:del w:id="65" w:author="Reviewer" w:date="2023-06-06T12:27:00Z"/>
        </w:trPr>
        <w:tc>
          <w:tcPr>
            <w:tcW w:w="2965" w:type="dxa"/>
          </w:tcPr>
          <w:p w14:paraId="6B9E1794" w14:textId="17CC5F4D" w:rsidR="001E50BC" w:rsidRPr="001E50BC" w:rsidDel="00F630E6" w:rsidRDefault="001E50BC" w:rsidP="001E50BC">
            <w:pPr>
              <w:spacing w:line="480" w:lineRule="auto"/>
              <w:rPr>
                <w:del w:id="66" w:author="Reviewer" w:date="2023-06-06T12:27:00Z"/>
                <w:sz w:val="22"/>
                <w:szCs w:val="22"/>
              </w:rPr>
            </w:pPr>
            <w:del w:id="67" w:author="Reviewer" w:date="2023-06-06T12:27:00Z">
              <w:r w:rsidRPr="001E50BC" w:rsidDel="00F630E6">
                <w:rPr>
                  <w:sz w:val="22"/>
                  <w:szCs w:val="22"/>
                </w:rPr>
                <w:delText>Horseshoe</w:delText>
              </w:r>
            </w:del>
          </w:p>
        </w:tc>
        <w:tc>
          <w:tcPr>
            <w:tcW w:w="1260" w:type="dxa"/>
          </w:tcPr>
          <w:p w14:paraId="2AFB6AA0" w14:textId="02A17EC4" w:rsidR="001E50BC" w:rsidRPr="001E50BC" w:rsidDel="00F630E6" w:rsidRDefault="001E50BC" w:rsidP="001E50BC">
            <w:pPr>
              <w:spacing w:line="480" w:lineRule="auto"/>
              <w:jc w:val="center"/>
              <w:rPr>
                <w:del w:id="68" w:author="Reviewer" w:date="2023-06-06T12:27:00Z"/>
                <w:sz w:val="22"/>
                <w:szCs w:val="22"/>
              </w:rPr>
            </w:pPr>
            <w:del w:id="69" w:author="Reviewer" w:date="2023-06-06T12:27:00Z">
              <w:r w:rsidRPr="001E50BC" w:rsidDel="00F630E6">
                <w:rPr>
                  <w:sz w:val="22"/>
                  <w:szCs w:val="22"/>
                </w:rPr>
                <w:delText>1.3</w:delText>
              </w:r>
            </w:del>
          </w:p>
        </w:tc>
        <w:tc>
          <w:tcPr>
            <w:tcW w:w="2250" w:type="dxa"/>
          </w:tcPr>
          <w:p w14:paraId="0A36384C" w14:textId="0620EF0D" w:rsidR="001E50BC" w:rsidRPr="001E50BC" w:rsidDel="00F630E6" w:rsidRDefault="001E50BC" w:rsidP="001E50BC">
            <w:pPr>
              <w:spacing w:line="480" w:lineRule="auto"/>
              <w:jc w:val="center"/>
              <w:rPr>
                <w:del w:id="70" w:author="Reviewer" w:date="2023-06-06T12:27:00Z"/>
                <w:sz w:val="22"/>
                <w:szCs w:val="22"/>
              </w:rPr>
            </w:pPr>
            <w:del w:id="71" w:author="Reviewer" w:date="2023-06-06T12:27:00Z">
              <w:r w:rsidRPr="001E50BC" w:rsidDel="00F630E6">
                <w:rPr>
                  <w:sz w:val="22"/>
                  <w:szCs w:val="22"/>
                </w:rPr>
                <w:delText>2017, 2018, 2019</w:delText>
              </w:r>
            </w:del>
          </w:p>
        </w:tc>
        <w:tc>
          <w:tcPr>
            <w:tcW w:w="1980" w:type="dxa"/>
          </w:tcPr>
          <w:p w14:paraId="5D1A699D" w14:textId="0DE30903" w:rsidR="001E50BC" w:rsidRPr="001E50BC" w:rsidDel="00F630E6" w:rsidRDefault="001E50BC" w:rsidP="001E50BC">
            <w:pPr>
              <w:spacing w:line="480" w:lineRule="auto"/>
              <w:jc w:val="center"/>
              <w:rPr>
                <w:del w:id="72" w:author="Reviewer" w:date="2023-06-06T12:27:00Z"/>
                <w:sz w:val="22"/>
                <w:szCs w:val="22"/>
              </w:rPr>
            </w:pPr>
            <w:del w:id="73" w:author="Reviewer" w:date="2023-06-06T12:27:00Z">
              <w:r w:rsidRPr="001E50BC" w:rsidDel="00F630E6">
                <w:rPr>
                  <w:sz w:val="22"/>
                  <w:szCs w:val="22"/>
                </w:rPr>
                <w:delText>2017, 2018</w:delText>
              </w:r>
            </w:del>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F630E6" w:rsidRPr="001E50BC" w14:paraId="07F8A1ED" w14:textId="77777777" w:rsidTr="00A315D6">
        <w:trPr>
          <w:ins w:id="74" w:author="Reviewer" w:date="2023-06-06T12:26:00Z"/>
        </w:trPr>
        <w:tc>
          <w:tcPr>
            <w:tcW w:w="2965" w:type="dxa"/>
          </w:tcPr>
          <w:p w14:paraId="3DDAECAB" w14:textId="514EAF6C" w:rsidR="00F630E6" w:rsidRPr="001E50BC" w:rsidRDefault="00F630E6" w:rsidP="00F630E6">
            <w:pPr>
              <w:spacing w:line="480" w:lineRule="auto"/>
              <w:rPr>
                <w:ins w:id="75" w:author="Reviewer" w:date="2023-06-06T12:26:00Z"/>
                <w:sz w:val="22"/>
                <w:szCs w:val="22"/>
              </w:rPr>
            </w:pPr>
            <w:ins w:id="76" w:author="Reviewer" w:date="2023-06-06T12:27:00Z">
              <w:r w:rsidRPr="001E50BC">
                <w:rPr>
                  <w:sz w:val="22"/>
                  <w:szCs w:val="22"/>
                </w:rPr>
                <w:t>Little Pit</w:t>
              </w:r>
            </w:ins>
          </w:p>
        </w:tc>
        <w:tc>
          <w:tcPr>
            <w:tcW w:w="1260" w:type="dxa"/>
          </w:tcPr>
          <w:p w14:paraId="12B6216F" w14:textId="52AC9182" w:rsidR="00F630E6" w:rsidRPr="001E50BC" w:rsidRDefault="00F630E6" w:rsidP="00F630E6">
            <w:pPr>
              <w:spacing w:line="480" w:lineRule="auto"/>
              <w:jc w:val="center"/>
              <w:rPr>
                <w:ins w:id="77" w:author="Reviewer" w:date="2023-06-06T12:26:00Z"/>
                <w:sz w:val="22"/>
                <w:szCs w:val="22"/>
              </w:rPr>
            </w:pPr>
            <w:ins w:id="78" w:author="Reviewer" w:date="2023-06-06T12:27:00Z">
              <w:r w:rsidRPr="001E50BC">
                <w:rPr>
                  <w:sz w:val="22"/>
                  <w:szCs w:val="22"/>
                </w:rPr>
                <w:t>4</w:t>
              </w:r>
            </w:ins>
          </w:p>
        </w:tc>
        <w:tc>
          <w:tcPr>
            <w:tcW w:w="2250" w:type="dxa"/>
          </w:tcPr>
          <w:p w14:paraId="702D5379" w14:textId="415708CF" w:rsidR="00F630E6" w:rsidRPr="001E50BC" w:rsidRDefault="00F630E6" w:rsidP="00F630E6">
            <w:pPr>
              <w:spacing w:line="480" w:lineRule="auto"/>
              <w:jc w:val="center"/>
              <w:rPr>
                <w:ins w:id="79" w:author="Reviewer" w:date="2023-06-06T12:26:00Z"/>
                <w:sz w:val="22"/>
                <w:szCs w:val="22"/>
              </w:rPr>
            </w:pPr>
            <w:ins w:id="80" w:author="Reviewer" w:date="2023-06-06T12:27:00Z">
              <w:r w:rsidRPr="001E50BC">
                <w:rPr>
                  <w:sz w:val="22"/>
                  <w:szCs w:val="22"/>
                </w:rPr>
                <w:t>2017, 2018, 2019</w:t>
              </w:r>
            </w:ins>
          </w:p>
        </w:tc>
        <w:tc>
          <w:tcPr>
            <w:tcW w:w="1980" w:type="dxa"/>
          </w:tcPr>
          <w:p w14:paraId="15E832FC" w14:textId="42F9CC35" w:rsidR="00F630E6" w:rsidRDefault="00F630E6" w:rsidP="00F630E6">
            <w:pPr>
              <w:spacing w:line="480" w:lineRule="auto"/>
              <w:jc w:val="center"/>
              <w:rPr>
                <w:ins w:id="81" w:author="Reviewer" w:date="2023-06-06T12:26:00Z"/>
                <w:sz w:val="22"/>
                <w:szCs w:val="22"/>
              </w:rPr>
            </w:pPr>
            <w:ins w:id="82" w:author="Reviewer" w:date="2023-06-06T12:27:00Z">
              <w:r w:rsidRPr="001E50BC">
                <w:rPr>
                  <w:sz w:val="22"/>
                  <w:szCs w:val="22"/>
                </w:rPr>
                <w:t>2017, 2018</w:t>
              </w:r>
            </w:ins>
          </w:p>
        </w:tc>
      </w:tr>
      <w:tr w:rsidR="00F630E6" w:rsidRPr="001E50BC" w14:paraId="34DFB19F" w14:textId="77777777" w:rsidTr="00A315D6">
        <w:trPr>
          <w:ins w:id="83" w:author="Reviewer" w:date="2023-06-06T12:27:00Z"/>
        </w:trPr>
        <w:tc>
          <w:tcPr>
            <w:tcW w:w="2965" w:type="dxa"/>
          </w:tcPr>
          <w:p w14:paraId="4AC47DCC" w14:textId="041BF363" w:rsidR="00F630E6" w:rsidRPr="001E50BC" w:rsidRDefault="00F630E6" w:rsidP="00F630E6">
            <w:pPr>
              <w:spacing w:line="480" w:lineRule="auto"/>
              <w:rPr>
                <w:ins w:id="84" w:author="Reviewer" w:date="2023-06-06T12:27:00Z"/>
                <w:sz w:val="22"/>
                <w:szCs w:val="22"/>
              </w:rPr>
            </w:pPr>
            <w:ins w:id="85" w:author="Reviewer" w:date="2023-06-06T12:27:00Z">
              <w:r w:rsidRPr="001E50BC">
                <w:rPr>
                  <w:sz w:val="22"/>
                  <w:szCs w:val="22"/>
                </w:rPr>
                <w:t>S3</w:t>
              </w:r>
            </w:ins>
          </w:p>
        </w:tc>
        <w:tc>
          <w:tcPr>
            <w:tcW w:w="1260" w:type="dxa"/>
          </w:tcPr>
          <w:p w14:paraId="6F1AD10D" w14:textId="3F54C02E" w:rsidR="00F630E6" w:rsidRPr="001E50BC" w:rsidRDefault="00F630E6" w:rsidP="00F630E6">
            <w:pPr>
              <w:spacing w:line="480" w:lineRule="auto"/>
              <w:jc w:val="center"/>
              <w:rPr>
                <w:ins w:id="86" w:author="Reviewer" w:date="2023-06-06T12:27:00Z"/>
                <w:sz w:val="22"/>
                <w:szCs w:val="22"/>
              </w:rPr>
            </w:pPr>
            <w:ins w:id="87" w:author="Reviewer" w:date="2023-06-06T12:27:00Z">
              <w:r w:rsidRPr="001E50BC">
                <w:rPr>
                  <w:sz w:val="22"/>
                  <w:szCs w:val="22"/>
                </w:rPr>
                <w:t>4</w:t>
              </w:r>
            </w:ins>
          </w:p>
        </w:tc>
        <w:tc>
          <w:tcPr>
            <w:tcW w:w="2250" w:type="dxa"/>
          </w:tcPr>
          <w:p w14:paraId="72D2C6AC" w14:textId="315D8CCA" w:rsidR="00F630E6" w:rsidRPr="001E50BC" w:rsidRDefault="00F630E6" w:rsidP="00F630E6">
            <w:pPr>
              <w:spacing w:line="480" w:lineRule="auto"/>
              <w:jc w:val="center"/>
              <w:rPr>
                <w:ins w:id="88" w:author="Reviewer" w:date="2023-06-06T12:27:00Z"/>
                <w:sz w:val="22"/>
                <w:szCs w:val="22"/>
              </w:rPr>
            </w:pPr>
            <w:ins w:id="89" w:author="Reviewer" w:date="2023-06-06T12:27:00Z">
              <w:r w:rsidRPr="001E50BC">
                <w:rPr>
                  <w:sz w:val="22"/>
                  <w:szCs w:val="22"/>
                </w:rPr>
                <w:t>2017, 2018, 2019</w:t>
              </w:r>
            </w:ins>
          </w:p>
        </w:tc>
        <w:tc>
          <w:tcPr>
            <w:tcW w:w="1980" w:type="dxa"/>
          </w:tcPr>
          <w:p w14:paraId="1B1CA481" w14:textId="6CEEE052" w:rsidR="00F630E6" w:rsidRDefault="00F630E6" w:rsidP="00F630E6">
            <w:pPr>
              <w:spacing w:line="480" w:lineRule="auto"/>
              <w:jc w:val="center"/>
              <w:rPr>
                <w:ins w:id="90" w:author="Reviewer" w:date="2023-06-06T12:27:00Z"/>
                <w:sz w:val="22"/>
                <w:szCs w:val="22"/>
              </w:rPr>
            </w:pPr>
            <w:ins w:id="91" w:author="Reviewer" w:date="2023-06-06T12:27:00Z">
              <w:r w:rsidRPr="001E50BC">
                <w:rPr>
                  <w:sz w:val="22"/>
                  <w:szCs w:val="22"/>
                </w:rPr>
                <w:t>2017, 2018</w:t>
              </w:r>
            </w:ins>
          </w:p>
        </w:tc>
      </w:tr>
      <w:tr w:rsidR="00F630E6" w:rsidRPr="001E50BC" w14:paraId="1CCD70F8" w14:textId="77777777" w:rsidTr="00A315D6">
        <w:trPr>
          <w:ins w:id="92" w:author="Reviewer" w:date="2023-06-06T12:27:00Z"/>
        </w:trPr>
        <w:tc>
          <w:tcPr>
            <w:tcW w:w="2965" w:type="dxa"/>
          </w:tcPr>
          <w:p w14:paraId="37EC412F" w14:textId="232099CF" w:rsidR="00F630E6" w:rsidRPr="001E50BC" w:rsidRDefault="00F630E6" w:rsidP="00F630E6">
            <w:pPr>
              <w:spacing w:line="480" w:lineRule="auto"/>
              <w:rPr>
                <w:ins w:id="93" w:author="Reviewer" w:date="2023-06-06T12:27:00Z"/>
                <w:sz w:val="22"/>
                <w:szCs w:val="22"/>
              </w:rPr>
            </w:pPr>
            <w:ins w:id="94" w:author="Reviewer" w:date="2023-06-06T12:27:00Z">
              <w:r w:rsidRPr="001E50BC">
                <w:rPr>
                  <w:sz w:val="22"/>
                  <w:szCs w:val="22"/>
                </w:rPr>
                <w:t>Horseshoe</w:t>
              </w:r>
            </w:ins>
          </w:p>
        </w:tc>
        <w:tc>
          <w:tcPr>
            <w:tcW w:w="1260" w:type="dxa"/>
          </w:tcPr>
          <w:p w14:paraId="7D8D7A7E" w14:textId="34B962F5" w:rsidR="00F630E6" w:rsidRPr="001E50BC" w:rsidRDefault="00F630E6" w:rsidP="00F630E6">
            <w:pPr>
              <w:spacing w:line="480" w:lineRule="auto"/>
              <w:jc w:val="center"/>
              <w:rPr>
                <w:ins w:id="95" w:author="Reviewer" w:date="2023-06-06T12:27:00Z"/>
                <w:sz w:val="22"/>
                <w:szCs w:val="22"/>
              </w:rPr>
            </w:pPr>
            <w:ins w:id="96" w:author="Reviewer" w:date="2023-06-06T12:27:00Z">
              <w:r w:rsidRPr="001E50BC">
                <w:rPr>
                  <w:sz w:val="22"/>
                  <w:szCs w:val="22"/>
                </w:rPr>
                <w:t>1.3</w:t>
              </w:r>
            </w:ins>
          </w:p>
        </w:tc>
        <w:tc>
          <w:tcPr>
            <w:tcW w:w="2250" w:type="dxa"/>
          </w:tcPr>
          <w:p w14:paraId="37A12C7C" w14:textId="471612CA" w:rsidR="00F630E6" w:rsidRPr="001E50BC" w:rsidRDefault="00F630E6" w:rsidP="00F630E6">
            <w:pPr>
              <w:spacing w:line="480" w:lineRule="auto"/>
              <w:jc w:val="center"/>
              <w:rPr>
                <w:ins w:id="97" w:author="Reviewer" w:date="2023-06-06T12:27:00Z"/>
                <w:sz w:val="22"/>
                <w:szCs w:val="22"/>
              </w:rPr>
            </w:pPr>
            <w:ins w:id="98" w:author="Reviewer" w:date="2023-06-06T12:27:00Z">
              <w:r w:rsidRPr="001E50BC">
                <w:rPr>
                  <w:sz w:val="22"/>
                  <w:szCs w:val="22"/>
                </w:rPr>
                <w:t>2017, 2018, 2019</w:t>
              </w:r>
            </w:ins>
          </w:p>
        </w:tc>
        <w:tc>
          <w:tcPr>
            <w:tcW w:w="1980" w:type="dxa"/>
          </w:tcPr>
          <w:p w14:paraId="3D345C80" w14:textId="34DBBBA8" w:rsidR="00F630E6" w:rsidRDefault="00F630E6" w:rsidP="00F630E6">
            <w:pPr>
              <w:spacing w:line="480" w:lineRule="auto"/>
              <w:jc w:val="center"/>
              <w:rPr>
                <w:ins w:id="99" w:author="Reviewer" w:date="2023-06-06T12:27:00Z"/>
                <w:sz w:val="22"/>
                <w:szCs w:val="22"/>
              </w:rPr>
            </w:pPr>
            <w:ins w:id="100" w:author="Reviewer" w:date="2023-06-06T12:27:00Z">
              <w:r w:rsidRPr="001E50BC">
                <w:rPr>
                  <w:sz w:val="22"/>
                  <w:szCs w:val="22"/>
                </w:rPr>
                <w:t>2017, 2018</w:t>
              </w:r>
            </w:ins>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lastRenderedPageBreak/>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7ED98E80" w:rsidR="001D088F" w:rsidRDefault="00D71E67" w:rsidP="001E50BC">
      <w:pPr>
        <w:spacing w:line="480" w:lineRule="auto"/>
        <w:rPr>
          <w:rFonts w:ascii="Times New Roman" w:hAnsi="Times New Roman" w:cs="Times New Roman"/>
        </w:rPr>
      </w:pPr>
      <w:r>
        <w:rPr>
          <w:rFonts w:ascii="Times New Roman" w:hAnsi="Times New Roman" w:cs="Times New Roman"/>
          <w:noProof/>
        </w:rPr>
        <w:drawing>
          <wp:inline distT="0" distB="0" distL="0" distR="0" wp14:anchorId="7B3CB2A4" wp14:editId="2D593AFE">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0AAEEB97"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 xml:space="preserve">Map of small impoundments studied in southern Alabama, USA. Controls are grey triangles and treatments are black circles. Horseshoe (treatment), Little Pit (treatment), and Big Pit (control) are all three within 50 meters of each other, so the symbols almost completely overlap. </w:t>
      </w:r>
      <w:del w:id="101" w:author="Reviewer" w:date="2023-06-06T12:31:00Z">
        <w:r w:rsidRPr="00D71E67" w:rsidDel="00F630E6">
          <w:rPr>
            <w:rFonts w:ascii="Times New Roman" w:hAnsi="Times New Roman" w:cs="Times New Roman"/>
          </w:rPr>
          <w:delText>All names ending with “County Lake” represent large-sized impoundments, while all the other names are small-sized impoundments.</w:delText>
        </w:r>
      </w:del>
    </w:p>
    <w:p w14:paraId="758040F8" w14:textId="77777777" w:rsidR="00134C47" w:rsidRDefault="00134C47" w:rsidP="001E50BC">
      <w:pPr>
        <w:spacing w:line="480" w:lineRule="auto"/>
        <w:rPr>
          <w:rFonts w:ascii="Times New Roman" w:hAnsi="Times New Roman" w:cs="Times New Roman"/>
        </w:rPr>
      </w:pPr>
    </w:p>
    <w:p w14:paraId="75A20105" w14:textId="402BFE68" w:rsidR="00E17D2F" w:rsidRDefault="00E17D2F" w:rsidP="001E50BC">
      <w:pPr>
        <w:spacing w:line="480" w:lineRule="auto"/>
        <w:rPr>
          <w:rFonts w:ascii="Times New Roman" w:hAnsi="Times New Roman" w:cs="Times New Roman"/>
        </w:rPr>
      </w:pPr>
      <w:del w:id="102" w:author="Reviewer" w:date="2023-06-08T13:32:00Z">
        <w:r w:rsidDel="00A9597E">
          <w:rPr>
            <w:rFonts w:ascii="Times New Roman" w:hAnsi="Times New Roman" w:cs="Times New Roman"/>
            <w:noProof/>
          </w:rPr>
          <w:lastRenderedPageBreak/>
          <w:drawing>
            <wp:inline distT="0" distB="0" distL="0" distR="0" wp14:anchorId="264FF182" wp14:editId="7EB38A5C">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del>
      <w:ins w:id="103" w:author="Reviewer" w:date="2023-06-08T13:32:00Z">
        <w:r w:rsidR="00A9597E">
          <w:rPr>
            <w:rFonts w:ascii="Times New Roman" w:hAnsi="Times New Roman" w:cs="Times New Roman"/>
            <w:noProof/>
          </w:rPr>
          <w:drawing>
            <wp:inline distT="0" distB="0" distL="0" distR="0" wp14:anchorId="72CBC3EE" wp14:editId="0A98E1F9">
              <wp:extent cx="2743306" cy="4800600"/>
              <wp:effectExtent l="0" t="0" r="0" b="0"/>
              <wp:docPr id="1170733281"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3281" name="Picture 1" descr="A picture containing text, line, diagram, parall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83345" cy="4870665"/>
                      </a:xfrm>
                      <a:prstGeom prst="rect">
                        <a:avLst/>
                      </a:prstGeom>
                    </pic:spPr>
                  </pic:pic>
                </a:graphicData>
              </a:graphic>
            </wp:inline>
          </w:drawing>
        </w:r>
      </w:ins>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2038E640" w:rsidR="00E17D2F" w:rsidRDefault="00E17D2F" w:rsidP="001E50BC">
      <w:pPr>
        <w:spacing w:line="480" w:lineRule="auto"/>
        <w:rPr>
          <w:rFonts w:ascii="Times New Roman" w:hAnsi="Times New Roman" w:cs="Times New Roman"/>
        </w:rPr>
      </w:pPr>
      <w:r>
        <w:rPr>
          <w:rFonts w:ascii="Times New Roman" w:hAnsi="Times New Roman" w:cs="Times New Roman"/>
        </w:rPr>
        <w:t>Largemouth Bass</w:t>
      </w:r>
      <w:ins w:id="104" w:author="Reviewer" w:date="2023-06-08T13:34:00Z">
        <w:r w:rsidR="00A9597E">
          <w:rPr>
            <w:rFonts w:ascii="Times New Roman" w:hAnsi="Times New Roman" w:cs="Times New Roman"/>
          </w:rPr>
          <w:t xml:space="preserve"> (top) and Bluegill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w:t>
      </w:r>
      <w:del w:id="105" w:author="Reviewer" w:date="2023-06-08T13:34:00Z">
        <w:r w:rsidDel="00A9597E">
          <w:rPr>
            <w:rFonts w:ascii="Times New Roman" w:hAnsi="Times New Roman" w:cs="Times New Roman"/>
          </w:rPr>
          <w:delText xml:space="preserve"> (&lt;12 ha; upper panel) and large (&gt;33 ha; lower panel)</w:delText>
        </w:r>
      </w:del>
      <w:r>
        <w:rPr>
          <w:rFonts w:ascii="Times New Roman" w:hAnsi="Times New Roman" w:cs="Times New Roman"/>
        </w:rPr>
        <w:t xml:space="preserve">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63446AA5" w:rsidR="00561601" w:rsidRDefault="00561601" w:rsidP="001E50BC">
      <w:pPr>
        <w:spacing w:line="480" w:lineRule="auto"/>
        <w:rPr>
          <w:rFonts w:ascii="Times New Roman" w:hAnsi="Times New Roman" w:cs="Times New Roman"/>
        </w:rPr>
      </w:pPr>
      <w:del w:id="106" w:author="Reviewer" w:date="2023-06-08T13:35:00Z">
        <w:r w:rsidDel="00A9597E">
          <w:rPr>
            <w:rFonts w:ascii="Times New Roman" w:hAnsi="Times New Roman" w:cs="Times New Roman"/>
            <w:noProof/>
          </w:rPr>
          <w:lastRenderedPageBreak/>
          <w:drawing>
            <wp:inline distT="0" distB="0" distL="0" distR="0" wp14:anchorId="58502F46" wp14:editId="52BC3433">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del>
    </w:p>
    <w:p w14:paraId="2D0953D5" w14:textId="1D50E729" w:rsidR="00561601" w:rsidDel="00A9597E" w:rsidRDefault="00561601" w:rsidP="001E50BC">
      <w:pPr>
        <w:spacing w:line="480" w:lineRule="auto"/>
        <w:rPr>
          <w:del w:id="107" w:author="Reviewer" w:date="2023-06-08T13:35:00Z"/>
          <w:rFonts w:ascii="Times New Roman" w:hAnsi="Times New Roman" w:cs="Times New Roman"/>
        </w:rPr>
      </w:pPr>
      <w:del w:id="108" w:author="Reviewer" w:date="2023-06-08T13:35:00Z">
        <w:r w:rsidDel="00A9597E">
          <w:rPr>
            <w:rFonts w:ascii="Times New Roman" w:hAnsi="Times New Roman" w:cs="Times New Roman"/>
          </w:rPr>
          <w:delText>Figure 3.</w:delText>
        </w:r>
      </w:del>
    </w:p>
    <w:p w14:paraId="440A72E5" w14:textId="0167A1EC" w:rsidR="00561601" w:rsidDel="00A9597E" w:rsidRDefault="00561601" w:rsidP="00561601">
      <w:pPr>
        <w:spacing w:line="480" w:lineRule="auto"/>
        <w:rPr>
          <w:del w:id="109" w:author="Reviewer" w:date="2023-06-08T13:35:00Z"/>
          <w:rFonts w:ascii="Times New Roman" w:hAnsi="Times New Roman" w:cs="Times New Roman"/>
        </w:rPr>
      </w:pPr>
      <w:del w:id="110" w:author="Reviewer" w:date="2023-06-08T13:35:00Z">
        <w:r w:rsidDel="00A9597E">
          <w:rPr>
            <w:rFonts w:ascii="Times New Roman" w:hAnsi="Times New Roman" w:cs="Times New Roman"/>
          </w:rPr>
          <w:delText>Bluegill log</w:delText>
        </w:r>
        <w:r w:rsidDel="00A9597E">
          <w:rPr>
            <w:rFonts w:ascii="Times New Roman" w:hAnsi="Times New Roman" w:cs="Times New Roman"/>
            <w:vertAlign w:val="subscript"/>
          </w:rPr>
          <w:delText>e</w:delText>
        </w:r>
        <w:r w:rsidDel="00A9597E">
          <w:rPr>
            <w:rFonts w:ascii="Times New Roman" w:hAnsi="Times New Roman" w:cs="Times New Roman"/>
          </w:rPr>
          <w:delText xml:space="preserve"> total seine catch</w:delText>
        </w:r>
        <w:r w:rsidR="002F4702" w:rsidDel="00A9597E">
          <w:rPr>
            <w:rFonts w:ascii="Times New Roman" w:hAnsi="Times New Roman" w:cs="Times New Roman"/>
          </w:rPr>
          <w:delText>es</w:delText>
        </w:r>
        <w:r w:rsidDel="00A9597E">
          <w:rPr>
            <w:rFonts w:ascii="Times New Roman" w:hAnsi="Times New Roman" w:cs="Times New Roman"/>
          </w:rPr>
          <w:delText xml:space="preserve"> immediately before (days 1 and 21) and after (days 2 and 22) the first (“App. 1”; black lines) and second (“App. 2”; grey lines) shoreline rotenone applications in small (&lt;12 ha; upper panel) and large (&gt;33 ha; lower panel) impoundments. </w:delText>
        </w:r>
        <w:r w:rsidR="004E5B33" w:rsidDel="00A9597E">
          <w:rPr>
            <w:rFonts w:ascii="Times New Roman" w:hAnsi="Times New Roman" w:cs="Times New Roman"/>
          </w:rPr>
          <w:delText xml:space="preserve">Data are presented as in Figure 2. </w:delText>
        </w:r>
      </w:del>
    </w:p>
    <w:p w14:paraId="3189782C" w14:textId="01D40AA7" w:rsidR="00561601" w:rsidRDefault="00561601" w:rsidP="00561601">
      <w:pPr>
        <w:spacing w:line="480" w:lineRule="auto"/>
        <w:rPr>
          <w:rFonts w:ascii="Times New Roman" w:hAnsi="Times New Roman" w:cs="Times New Roman"/>
        </w:rPr>
      </w:pPr>
    </w:p>
    <w:p w14:paraId="0C8D8AC9" w14:textId="780F430D" w:rsidR="00546547" w:rsidRDefault="00546547" w:rsidP="00561601">
      <w:pPr>
        <w:spacing w:line="480" w:lineRule="auto"/>
        <w:rPr>
          <w:rFonts w:ascii="Times New Roman" w:hAnsi="Times New Roman" w:cs="Times New Roman"/>
        </w:rPr>
      </w:pPr>
      <w:del w:id="111" w:author="Reviewer" w:date="2023-06-08T13:56:00Z">
        <w:r w:rsidDel="009E3178">
          <w:rPr>
            <w:rFonts w:ascii="Times New Roman" w:hAnsi="Times New Roman" w:cs="Times New Roman"/>
            <w:noProof/>
          </w:rPr>
          <w:lastRenderedPageBreak/>
          <w:drawing>
            <wp:inline distT="0" distB="0" distL="0" distR="0" wp14:anchorId="17113380" wp14:editId="7AE802C9">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del>
      <w:ins w:id="112" w:author="Reviewer" w:date="2023-06-08T13:56:00Z">
        <w:r w:rsidR="009E3178">
          <w:rPr>
            <w:rFonts w:ascii="Times New Roman" w:hAnsi="Times New Roman" w:cs="Times New Roman"/>
            <w:noProof/>
          </w:rPr>
          <w:drawing>
            <wp:inline distT="0" distB="0" distL="0" distR="0" wp14:anchorId="7C8C3C5D" wp14:editId="24539E32">
              <wp:extent cx="2742816" cy="4799743"/>
              <wp:effectExtent l="0" t="0" r="635" b="1270"/>
              <wp:docPr id="1489879033" name="Picture 2"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9033" name="Picture 2" descr="A picture containing text, line, diagram, parall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89973" cy="4882265"/>
                      </a:xfrm>
                      <a:prstGeom prst="rect">
                        <a:avLst/>
                      </a:prstGeom>
                    </pic:spPr>
                  </pic:pic>
                </a:graphicData>
              </a:graphic>
            </wp:inline>
          </w:drawing>
        </w:r>
      </w:ins>
    </w:p>
    <w:p w14:paraId="3EA953E7" w14:textId="2E3DF115" w:rsidR="00561601" w:rsidRDefault="00561601" w:rsidP="00561601">
      <w:pPr>
        <w:spacing w:line="480" w:lineRule="auto"/>
        <w:rPr>
          <w:rFonts w:ascii="Times New Roman" w:hAnsi="Times New Roman" w:cs="Times New Roman"/>
        </w:rPr>
      </w:pPr>
      <w:r>
        <w:rPr>
          <w:rFonts w:ascii="Times New Roman" w:hAnsi="Times New Roman" w:cs="Times New Roman"/>
        </w:rPr>
        <w:t xml:space="preserve">Figure </w:t>
      </w:r>
      <w:ins w:id="113" w:author="Reviewer" w:date="2023-06-08T13:56:00Z">
        <w:r w:rsidR="009E3178">
          <w:rPr>
            <w:rFonts w:ascii="Times New Roman" w:hAnsi="Times New Roman" w:cs="Times New Roman"/>
          </w:rPr>
          <w:t>3</w:t>
        </w:r>
      </w:ins>
      <w:del w:id="114" w:author="Reviewer" w:date="2023-06-08T13:56:00Z">
        <w:r w:rsidDel="009E3178">
          <w:rPr>
            <w:rFonts w:ascii="Times New Roman" w:hAnsi="Times New Roman" w:cs="Times New Roman"/>
          </w:rPr>
          <w:delText>4</w:delText>
        </w:r>
      </w:del>
      <w:r>
        <w:rPr>
          <w:rFonts w:ascii="Times New Roman" w:hAnsi="Times New Roman" w:cs="Times New Roman"/>
        </w:rPr>
        <w:t>.</w:t>
      </w:r>
    </w:p>
    <w:p w14:paraId="04D4C7DC" w14:textId="5EFD6929" w:rsidR="00546547" w:rsidRDefault="00546547" w:rsidP="00546547">
      <w:pPr>
        <w:spacing w:line="480" w:lineRule="auto"/>
        <w:rPr>
          <w:rFonts w:ascii="Times New Roman" w:hAnsi="Times New Roman" w:cs="Times New Roman"/>
        </w:rPr>
      </w:pPr>
      <w:r>
        <w:rPr>
          <w:rFonts w:ascii="Times New Roman" w:hAnsi="Times New Roman" w:cs="Times New Roman"/>
        </w:rPr>
        <w:t>Largemouth Bass</w:t>
      </w:r>
      <w:ins w:id="115" w:author="Reviewer" w:date="2023-06-08T13:56:00Z">
        <w:r w:rsidR="009E3178">
          <w:rPr>
            <w:rFonts w:ascii="Times New Roman" w:hAnsi="Times New Roman" w:cs="Times New Roman"/>
          </w:rPr>
          <w:t xml:space="preserve"> (top</w:t>
        </w:r>
      </w:ins>
      <w:ins w:id="116" w:author="Reviewer" w:date="2023-06-08T13:57:00Z">
        <w:r w:rsidR="009E3178">
          <w:rPr>
            <w:rFonts w:ascii="Times New Roman" w:hAnsi="Times New Roman" w:cs="Times New Roman"/>
          </w:rPr>
          <w:t xml:space="preserve">) and </w:t>
        </w:r>
        <w:proofErr w:type="spellStart"/>
        <w:r w:rsidR="009E3178">
          <w:rPr>
            <w:rFonts w:ascii="Times New Roman" w:hAnsi="Times New Roman" w:cs="Times New Roman"/>
          </w:rPr>
          <w:t>Bluegille</w:t>
        </w:r>
        <w:proofErr w:type="spellEnd"/>
        <w:r w:rsidR="009E3178">
          <w:rPr>
            <w:rFonts w:ascii="Times New Roman" w:hAnsi="Times New Roman" w:cs="Times New Roman"/>
          </w:rPr>
          <w:t xml:space="preserve">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w:t>
      </w:r>
      <w:del w:id="117" w:author="Reviewer" w:date="2023-06-08T13:57:00Z">
        <w:r w:rsidDel="009E3178">
          <w:rPr>
            <w:rFonts w:ascii="Times New Roman" w:hAnsi="Times New Roman" w:cs="Times New Roman"/>
          </w:rPr>
          <w:delText xml:space="preserve">(&lt;12 ha; upper panel) and large (&gt;33 ha; lower panel) </w:delText>
        </w:r>
      </w:del>
      <w:r>
        <w:rPr>
          <w:rFonts w:ascii="Times New Roman" w:hAnsi="Times New Roman" w:cs="Times New Roman"/>
        </w:rPr>
        <w:t xml:space="preserve">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532B5FAF" w:rsidR="001E50BC" w:rsidRDefault="00AC42F8" w:rsidP="001E50BC">
      <w:pPr>
        <w:spacing w:line="480" w:lineRule="auto"/>
        <w:rPr>
          <w:rFonts w:ascii="Times New Roman" w:hAnsi="Times New Roman" w:cs="Times New Roman"/>
        </w:rPr>
      </w:pPr>
      <w:del w:id="118" w:author="Reviewer" w:date="2023-06-08T13:58:00Z">
        <w:r w:rsidDel="009E3178">
          <w:rPr>
            <w:rFonts w:ascii="Times New Roman" w:hAnsi="Times New Roman" w:cs="Times New Roman"/>
            <w:noProof/>
          </w:rPr>
          <w:lastRenderedPageBreak/>
          <w:drawing>
            <wp:inline distT="0" distB="0" distL="0" distR="0" wp14:anchorId="5797F052" wp14:editId="42028F85">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del>
    </w:p>
    <w:p w14:paraId="2BB124C6" w14:textId="6C68B972" w:rsidR="00AC42F8" w:rsidDel="009E3178" w:rsidRDefault="00AC42F8" w:rsidP="00AC42F8">
      <w:pPr>
        <w:spacing w:line="480" w:lineRule="auto"/>
        <w:rPr>
          <w:del w:id="119" w:author="Reviewer" w:date="2023-06-08T13:58:00Z"/>
          <w:rFonts w:ascii="Times New Roman" w:hAnsi="Times New Roman" w:cs="Times New Roman"/>
        </w:rPr>
      </w:pPr>
      <w:del w:id="120" w:author="Reviewer" w:date="2023-06-08T13:58:00Z">
        <w:r w:rsidDel="009E3178">
          <w:rPr>
            <w:rFonts w:ascii="Times New Roman" w:hAnsi="Times New Roman" w:cs="Times New Roman"/>
          </w:rPr>
          <w:delText>Figure 5.</w:delText>
        </w:r>
      </w:del>
    </w:p>
    <w:p w14:paraId="45DC992B" w14:textId="55C40556" w:rsidR="00AC42F8" w:rsidDel="009E3178" w:rsidRDefault="00AC42F8" w:rsidP="00AC42F8">
      <w:pPr>
        <w:spacing w:line="480" w:lineRule="auto"/>
        <w:rPr>
          <w:del w:id="121" w:author="Reviewer" w:date="2023-06-08T13:58:00Z"/>
          <w:rFonts w:ascii="Times New Roman" w:hAnsi="Times New Roman" w:cs="Times New Roman"/>
        </w:rPr>
      </w:pPr>
      <w:del w:id="122" w:author="Reviewer" w:date="2023-06-08T13:58:00Z">
        <w:r w:rsidDel="009E3178">
          <w:rPr>
            <w:rFonts w:ascii="Times New Roman" w:hAnsi="Times New Roman" w:cs="Times New Roman"/>
          </w:rPr>
          <w:delText>Bluegill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total seine catch</w:delText>
        </w:r>
        <w:r w:rsidR="002F4702" w:rsidDel="009E3178">
          <w:rPr>
            <w:rFonts w:ascii="Times New Roman" w:hAnsi="Times New Roman" w:cs="Times New Roman"/>
          </w:rPr>
          <w:delText>es</w:delText>
        </w:r>
        <w:r w:rsidDel="009E3178">
          <w:rPr>
            <w:rFonts w:ascii="Times New Roman" w:hAnsi="Times New Roman" w:cs="Times New Roman"/>
          </w:rPr>
          <w:delText xml:space="preserve">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r w:rsidDel="009E3178">
          <w:rPr>
            <w:rFonts w:ascii="Times New Roman" w:hAnsi="Times New Roman" w:cs="Times New Roman"/>
          </w:rPr>
          <w:delText xml:space="preserve"> </w:delText>
        </w:r>
      </w:del>
    </w:p>
    <w:p w14:paraId="31EFC77B" w14:textId="56C48EBA" w:rsidR="00760B0E" w:rsidRDefault="00760B0E" w:rsidP="00AC42F8">
      <w:pPr>
        <w:spacing w:line="480" w:lineRule="auto"/>
        <w:rPr>
          <w:rFonts w:ascii="Times New Roman" w:hAnsi="Times New Roman" w:cs="Times New Roman"/>
        </w:rPr>
      </w:pPr>
    </w:p>
    <w:p w14:paraId="4DA455A1" w14:textId="0D21925B" w:rsidR="00760B0E" w:rsidRDefault="00005D97" w:rsidP="00AC42F8">
      <w:pPr>
        <w:spacing w:line="480" w:lineRule="auto"/>
        <w:rPr>
          <w:rFonts w:ascii="Times New Roman" w:hAnsi="Times New Roman" w:cs="Times New Roman"/>
        </w:rPr>
      </w:pPr>
      <w:del w:id="123" w:author="Reviewer" w:date="2023-06-08T14:05:00Z">
        <w:r w:rsidDel="009E3178">
          <w:rPr>
            <w:rFonts w:ascii="Times New Roman" w:hAnsi="Times New Roman" w:cs="Times New Roman"/>
            <w:noProof/>
          </w:rPr>
          <w:lastRenderedPageBreak/>
          <w:drawing>
            <wp:inline distT="0" distB="0" distL="0" distR="0" wp14:anchorId="77FFB089" wp14:editId="72DF3C09">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738" cy="4918602"/>
                      </a:xfrm>
                      <a:prstGeom prst="rect">
                        <a:avLst/>
                      </a:prstGeom>
                    </pic:spPr>
                  </pic:pic>
                </a:graphicData>
              </a:graphic>
            </wp:inline>
          </w:drawing>
        </w:r>
      </w:del>
    </w:p>
    <w:p w14:paraId="7A871803" w14:textId="7641616E" w:rsidR="00AC42F8" w:rsidDel="009E3178" w:rsidRDefault="00005D97" w:rsidP="001E50BC">
      <w:pPr>
        <w:spacing w:line="480" w:lineRule="auto"/>
        <w:rPr>
          <w:del w:id="124" w:author="Reviewer" w:date="2023-06-08T14:06:00Z"/>
          <w:rFonts w:ascii="Times New Roman" w:hAnsi="Times New Roman" w:cs="Times New Roman"/>
        </w:rPr>
      </w:pPr>
      <w:del w:id="125" w:author="Reviewer" w:date="2023-06-08T14:06:00Z">
        <w:r w:rsidDel="009E3178">
          <w:rPr>
            <w:rFonts w:ascii="Times New Roman" w:hAnsi="Times New Roman" w:cs="Times New Roman"/>
          </w:rPr>
          <w:delText>Figure 6.</w:delText>
        </w:r>
      </w:del>
    </w:p>
    <w:p w14:paraId="732F5F57" w14:textId="326AE022" w:rsidR="00BF5DD2" w:rsidDel="009E3178" w:rsidRDefault="00BF5DD2" w:rsidP="00BF5DD2">
      <w:pPr>
        <w:spacing w:line="480" w:lineRule="auto"/>
        <w:rPr>
          <w:del w:id="126" w:author="Reviewer" w:date="2023-06-08T14:06:00Z"/>
          <w:rFonts w:ascii="Times New Roman" w:hAnsi="Times New Roman" w:cs="Times New Roman"/>
        </w:rPr>
      </w:pPr>
      <w:del w:id="127" w:author="Reviewer" w:date="2023-06-08T14:06:00Z">
        <w:r w:rsidDel="009E3178">
          <w:rPr>
            <w:rFonts w:ascii="Times New Roman" w:hAnsi="Times New Roman" w:cs="Times New Roman"/>
          </w:rPr>
          <w:delText>Largemouth Bass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MLA-0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del>
    </w:p>
    <w:p w14:paraId="132240A7" w14:textId="215A9F4E" w:rsidR="00005D97" w:rsidRDefault="00005D97" w:rsidP="001E50BC">
      <w:pPr>
        <w:spacing w:line="480" w:lineRule="auto"/>
        <w:rPr>
          <w:rFonts w:ascii="Times New Roman" w:hAnsi="Times New Roman" w:cs="Times New Roman"/>
        </w:rPr>
      </w:pPr>
    </w:p>
    <w:p w14:paraId="2C9E3D84" w14:textId="26FE8E70" w:rsidR="00E8137B" w:rsidRDefault="00E8137B" w:rsidP="001E50BC">
      <w:pPr>
        <w:spacing w:line="480" w:lineRule="auto"/>
        <w:rPr>
          <w:rFonts w:ascii="Times New Roman" w:hAnsi="Times New Roman" w:cs="Times New Roman"/>
        </w:rPr>
      </w:pPr>
      <w:del w:id="128" w:author="Reviewer" w:date="2023-06-08T15:14:00Z">
        <w:r w:rsidDel="002D3093">
          <w:rPr>
            <w:rFonts w:ascii="Times New Roman" w:hAnsi="Times New Roman" w:cs="Times New Roman"/>
            <w:noProof/>
          </w:rPr>
          <w:lastRenderedPageBreak/>
          <w:drawing>
            <wp:inline distT="0" distB="0" distL="0" distR="0" wp14:anchorId="32AFD438" wp14:editId="263A4557">
              <wp:extent cx="2742215" cy="4798695"/>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4196" cy="4924658"/>
                      </a:xfrm>
                      <a:prstGeom prst="rect">
                        <a:avLst/>
                      </a:prstGeom>
                    </pic:spPr>
                  </pic:pic>
                </a:graphicData>
              </a:graphic>
            </wp:inline>
          </w:drawing>
        </w:r>
      </w:del>
      <w:ins w:id="129" w:author="Reviewer" w:date="2023-06-08T15:14:00Z">
        <w:r w:rsidR="002D3093">
          <w:rPr>
            <w:rFonts w:ascii="Times New Roman" w:hAnsi="Times New Roman" w:cs="Times New Roman"/>
            <w:noProof/>
          </w:rPr>
          <w:drawing>
            <wp:inline distT="0" distB="0" distL="0" distR="0" wp14:anchorId="0EAB3096" wp14:editId="4E9D543F">
              <wp:extent cx="2743200" cy="2400300"/>
              <wp:effectExtent l="0" t="0" r="0" b="0"/>
              <wp:docPr id="888960685" name="Picture 3"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0685" name="Picture 3" descr="A picture containing text, line, diagram, parall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01458" cy="2451276"/>
                      </a:xfrm>
                      <a:prstGeom prst="rect">
                        <a:avLst/>
                      </a:prstGeom>
                    </pic:spPr>
                  </pic:pic>
                </a:graphicData>
              </a:graphic>
            </wp:inline>
          </w:drawing>
        </w:r>
      </w:ins>
    </w:p>
    <w:p w14:paraId="4BE298AC" w14:textId="2D1A0C6D" w:rsidR="00E8137B" w:rsidRDefault="00E8137B" w:rsidP="001E50BC">
      <w:pPr>
        <w:spacing w:line="480" w:lineRule="auto"/>
        <w:rPr>
          <w:rFonts w:ascii="Times New Roman" w:hAnsi="Times New Roman" w:cs="Times New Roman"/>
        </w:rPr>
      </w:pPr>
      <w:r>
        <w:rPr>
          <w:rFonts w:ascii="Times New Roman" w:hAnsi="Times New Roman" w:cs="Times New Roman"/>
        </w:rPr>
        <w:t xml:space="preserve">Figure </w:t>
      </w:r>
      <w:ins w:id="130" w:author="Reviewer" w:date="2023-06-08T14:48:00Z">
        <w:r w:rsidR="00531F79">
          <w:rPr>
            <w:rFonts w:ascii="Times New Roman" w:hAnsi="Times New Roman" w:cs="Times New Roman"/>
          </w:rPr>
          <w:t>4</w:t>
        </w:r>
      </w:ins>
      <w:del w:id="131" w:author="Reviewer" w:date="2023-06-08T14:48:00Z">
        <w:r w:rsidDel="00531F79">
          <w:rPr>
            <w:rFonts w:ascii="Times New Roman" w:hAnsi="Times New Roman" w:cs="Times New Roman"/>
          </w:rPr>
          <w:delText>7</w:delText>
        </w:r>
      </w:del>
      <w:r>
        <w:rPr>
          <w:rFonts w:ascii="Times New Roman" w:hAnsi="Times New Roman" w:cs="Times New Roman"/>
        </w:rPr>
        <w:t>.</w:t>
      </w:r>
    </w:p>
    <w:p w14:paraId="0AC598C6" w14:textId="0B4BEE07"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w:t>
      </w:r>
      <w:del w:id="132" w:author="Reviewer" w:date="2023-06-08T15:15:00Z">
        <w:r w:rsidDel="002D3093">
          <w:rPr>
            <w:rFonts w:ascii="Times New Roman" w:hAnsi="Times New Roman" w:cs="Times New Roman"/>
          </w:rPr>
          <w:delText xml:space="preserve">small (&lt;12 ha; upper panel) and large (&gt;33 ha; lower panel) impoundments in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33" w:author="Reviewer" w:date="2023-06-08T15:18:00Z">
        <w:r w:rsidR="00753DC0">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w:t>
      </w:r>
      <w:ins w:id="134" w:author="Reviewer" w:date="2023-06-08T15:16:00Z">
        <w:r w:rsidR="002D3093">
          <w:rPr>
            <w:rFonts w:ascii="Times New Roman" w:hAnsi="Times New Roman" w:cs="Times New Roman"/>
          </w:rPr>
          <w:t>The interaction</w:t>
        </w:r>
      </w:ins>
      <w:ins w:id="135" w:author="Reviewer" w:date="2023-06-08T15:17:00Z">
        <w:r w:rsidR="002D3093">
          <w:rPr>
            <w:rFonts w:ascii="Times New Roman" w:hAnsi="Times New Roman" w:cs="Times New Roman"/>
          </w:rPr>
          <w:t xml:space="preserve"> term</w:t>
        </w:r>
      </w:ins>
      <w:ins w:id="136" w:author="Reviewer" w:date="2023-06-08T15:16:00Z">
        <w:r w:rsidR="002D3093">
          <w:rPr>
            <w:rFonts w:ascii="Times New Roman" w:hAnsi="Times New Roman" w:cs="Times New Roman"/>
          </w:rPr>
          <w:t xml:space="preserve"> is testing whether the slopes of the solid lines</w:t>
        </w:r>
      </w:ins>
      <w:ins w:id="137" w:author="Reviewer" w:date="2023-06-08T15:17:00Z">
        <w:r w:rsidR="002D3093">
          <w:rPr>
            <w:rFonts w:ascii="Times New Roman" w:hAnsi="Times New Roman" w:cs="Times New Roman"/>
          </w:rPr>
          <w:t xml:space="preserve"> (i.e., one or two years of treatment)</w:t>
        </w:r>
      </w:ins>
      <w:ins w:id="138" w:author="Reviewer" w:date="2023-06-08T15:16:00Z">
        <w:r w:rsidR="002D3093">
          <w:rPr>
            <w:rFonts w:ascii="Times New Roman" w:hAnsi="Times New Roman" w:cs="Times New Roman"/>
          </w:rPr>
          <w:t xml:space="preserve"> differ from the slopes of the dashed lines</w:t>
        </w:r>
      </w:ins>
      <w:ins w:id="139" w:author="Reviewer" w:date="2023-06-08T15:17:00Z">
        <w:r w:rsidR="002D3093">
          <w:rPr>
            <w:rFonts w:ascii="Times New Roman" w:hAnsi="Times New Roman" w:cs="Times New Roman"/>
          </w:rPr>
          <w:t xml:space="preserve"> (controls)</w:t>
        </w:r>
      </w:ins>
      <w:ins w:id="140" w:author="Reviewer" w:date="2023-06-08T15:16:00Z">
        <w:r w:rsidR="002D3093">
          <w:rPr>
            <w:rFonts w:ascii="Times New Roman" w:hAnsi="Times New Roman" w:cs="Times New Roman"/>
          </w:rPr>
          <w:t>.</w:t>
        </w:r>
      </w:ins>
      <w:ins w:id="141" w:author="Reviewer" w:date="2023-06-08T15:17:00Z">
        <w:r w:rsidR="002D3093">
          <w:rPr>
            <w:rFonts w:ascii="Times New Roman" w:hAnsi="Times New Roman" w:cs="Times New Roman"/>
          </w:rPr>
          <w:t xml:space="preserve"> </w:t>
        </w:r>
      </w:ins>
      <w:r>
        <w:rPr>
          <w:rFonts w:ascii="Times New Roman" w:hAnsi="Times New Roman" w:cs="Times New Roman"/>
        </w:rPr>
        <w:t xml:space="preserve">Error </w:t>
      </w:r>
      <w:r>
        <w:rPr>
          <w:rFonts w:ascii="Times New Roman" w:hAnsi="Times New Roman" w:cs="Times New Roman"/>
        </w:rPr>
        <w:lastRenderedPageBreak/>
        <w:t xml:space="preserve">bars represent the 95% confidence intervals of the data when the sample size for that year was greater than two impoundments. </w:t>
      </w:r>
    </w:p>
    <w:p w14:paraId="121A988A" w14:textId="3E34506B" w:rsidR="00E8137B" w:rsidRDefault="002C2149" w:rsidP="001E50BC">
      <w:pPr>
        <w:spacing w:line="480" w:lineRule="auto"/>
        <w:rPr>
          <w:rFonts w:ascii="Times New Roman" w:hAnsi="Times New Roman" w:cs="Times New Roman"/>
        </w:rPr>
      </w:pPr>
      <w:del w:id="142" w:author="Reviewer" w:date="2023-06-08T15:38:00Z">
        <w:r w:rsidDel="001C6E12">
          <w:rPr>
            <w:rFonts w:ascii="Times New Roman" w:hAnsi="Times New Roman" w:cs="Times New Roman"/>
            <w:noProof/>
          </w:rPr>
          <w:drawing>
            <wp:inline distT="0" distB="0" distL="0" distR="0" wp14:anchorId="05D65209" wp14:editId="27DCB285">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del>
      <w:ins w:id="143" w:author="Reviewer" w:date="2023-06-08T15:38:00Z">
        <w:r w:rsidR="001C6E12">
          <w:rPr>
            <w:rFonts w:ascii="Times New Roman" w:hAnsi="Times New Roman" w:cs="Times New Roman"/>
            <w:noProof/>
          </w:rPr>
          <w:drawing>
            <wp:inline distT="0" distB="0" distL="0" distR="0" wp14:anchorId="77FDEFEF" wp14:editId="2781A81C">
              <wp:extent cx="2743306" cy="4800600"/>
              <wp:effectExtent l="0" t="0" r="0" b="0"/>
              <wp:docPr id="1686710233" name="Picture 4" descr="A picture containing diagram, line, parall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0233" name="Picture 4" descr="A picture containing diagram, line, parallel,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79032" cy="4863119"/>
                      </a:xfrm>
                      <a:prstGeom prst="rect">
                        <a:avLst/>
                      </a:prstGeom>
                    </pic:spPr>
                  </pic:pic>
                </a:graphicData>
              </a:graphic>
            </wp:inline>
          </w:drawing>
        </w:r>
      </w:ins>
    </w:p>
    <w:p w14:paraId="1CEB6055" w14:textId="20E9CC51" w:rsidR="002C2149" w:rsidRDefault="002C2149" w:rsidP="002C2149">
      <w:pPr>
        <w:spacing w:line="480" w:lineRule="auto"/>
        <w:rPr>
          <w:rFonts w:ascii="Times New Roman" w:hAnsi="Times New Roman" w:cs="Times New Roman"/>
        </w:rPr>
      </w:pPr>
      <w:r>
        <w:rPr>
          <w:rFonts w:ascii="Times New Roman" w:hAnsi="Times New Roman" w:cs="Times New Roman"/>
        </w:rPr>
        <w:t xml:space="preserve">Figure </w:t>
      </w:r>
      <w:ins w:id="144" w:author="Reviewer" w:date="2023-06-08T15:39:00Z">
        <w:r w:rsidR="001C6E12">
          <w:rPr>
            <w:rFonts w:ascii="Times New Roman" w:hAnsi="Times New Roman" w:cs="Times New Roman"/>
          </w:rPr>
          <w:t>5</w:t>
        </w:r>
      </w:ins>
      <w:del w:id="145" w:author="Reviewer" w:date="2023-06-08T15:39:00Z">
        <w:r w:rsidDel="001C6E12">
          <w:rPr>
            <w:rFonts w:ascii="Times New Roman" w:hAnsi="Times New Roman" w:cs="Times New Roman"/>
          </w:rPr>
          <w:delText>8</w:delText>
        </w:r>
      </w:del>
      <w:r>
        <w:rPr>
          <w:rFonts w:ascii="Times New Roman" w:hAnsi="Times New Roman" w:cs="Times New Roman"/>
        </w:rPr>
        <w:t>.</w:t>
      </w:r>
    </w:p>
    <w:p w14:paraId="0CDB51B5" w14:textId="3B7A83F9"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w:t>
      </w:r>
      <w:ins w:id="146" w:author="Reviewer" w:date="2023-06-08T15:39:00Z">
        <w:r w:rsidR="001C6E12">
          <w:rPr>
            <w:rFonts w:ascii="Times New Roman" w:hAnsi="Times New Roman" w:cs="Times New Roman"/>
          </w:rPr>
          <w:t xml:space="preserve"> (top) and &gt;80 mm </w:t>
        </w:r>
        <w:r w:rsidR="001C6E12">
          <w:rPr>
            <w:rFonts w:ascii="Times New Roman" w:hAnsi="Times New Roman" w:cs="Times New Roman"/>
          </w:rPr>
          <w:t>Bluegill (</w:t>
        </w:r>
        <w:r w:rsidR="001C6E12">
          <w:rPr>
            <w:rFonts w:ascii="Times New Roman" w:hAnsi="Times New Roman" w:cs="Times New Roman"/>
          </w:rPr>
          <w:t>bottom</w:t>
        </w:r>
        <w:r w:rsidR="001C6E12">
          <w:rPr>
            <w:rFonts w:ascii="Times New Roman" w:hAnsi="Times New Roman" w:cs="Times New Roman"/>
          </w:rPr>
          <w:t>)</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ins w:id="147" w:author="Reviewer" w:date="2023-06-08T15:40:00Z">
        <w:r w:rsidR="001C6E12" w:rsidDel="001C6E12">
          <w:rPr>
            <w:rFonts w:ascii="Times New Roman" w:hAnsi="Times New Roman" w:cs="Times New Roman"/>
          </w:rPr>
          <w:t xml:space="preserve"> </w:t>
        </w:r>
      </w:ins>
      <w:del w:id="148" w:author="Reviewer" w:date="2023-06-08T15:40:00Z">
        <w:r w:rsidDel="001C6E12">
          <w:rPr>
            <w:rFonts w:ascii="Times New Roman" w:hAnsi="Times New Roman" w:cs="Times New Roman"/>
          </w:rPr>
          <w:delText>—as a proxy for recruitment—</w:delText>
        </w:r>
      </w:del>
      <w:r>
        <w:rPr>
          <w:rFonts w:ascii="Times New Roman" w:hAnsi="Times New Roman" w:cs="Times New Roman"/>
        </w:rPr>
        <w:t xml:space="preserve">in </w:t>
      </w:r>
      <w:del w:id="149" w:author="Reviewer" w:date="2023-06-08T15:40:00Z">
        <w:r w:rsidDel="001C6E12">
          <w:rPr>
            <w:rFonts w:ascii="Times New Roman" w:hAnsi="Times New Roman" w:cs="Times New Roman"/>
          </w:rPr>
          <w:delText>small (&lt;12 ha; upper panel) and large (&gt;33 ha; lower panel)</w:delText>
        </w:r>
        <w:r w:rsidR="004E5B33" w:rsidDel="001C6E12">
          <w:rPr>
            <w:rFonts w:ascii="Times New Roman" w:hAnsi="Times New Roman" w:cs="Times New Roman"/>
          </w:rPr>
          <w:delText xml:space="preserve">, and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50" w:author="Reviewer" w:date="2023-06-08T15:40:00Z">
        <w:r w:rsidR="001C6E12">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 xml:space="preserve">Data are presented as in Figure </w:t>
      </w:r>
      <w:ins w:id="151" w:author="Reviewer" w:date="2023-06-08T15:40:00Z">
        <w:r w:rsidR="001C6E12">
          <w:rPr>
            <w:rFonts w:ascii="Times New Roman" w:hAnsi="Times New Roman" w:cs="Times New Roman"/>
          </w:rPr>
          <w:t>4</w:t>
        </w:r>
      </w:ins>
      <w:del w:id="152" w:author="Reviewer" w:date="2023-06-08T15:40:00Z">
        <w:r w:rsidR="004E5B33" w:rsidDel="001C6E12">
          <w:rPr>
            <w:rFonts w:ascii="Times New Roman" w:hAnsi="Times New Roman" w:cs="Times New Roman"/>
          </w:rPr>
          <w:delText>7</w:delText>
        </w:r>
      </w:del>
      <w:r w:rsidR="004E5B33">
        <w:rPr>
          <w:rFonts w:ascii="Times New Roman" w:hAnsi="Times New Roman" w:cs="Times New Roman"/>
        </w:rPr>
        <w:t>.</w:t>
      </w:r>
    </w:p>
    <w:p w14:paraId="67FEEAD1" w14:textId="467572B1" w:rsidR="00F965ED" w:rsidRDefault="00D73FB2" w:rsidP="001E50BC">
      <w:pPr>
        <w:spacing w:line="480" w:lineRule="auto"/>
        <w:rPr>
          <w:rFonts w:ascii="Times New Roman" w:hAnsi="Times New Roman" w:cs="Times New Roman"/>
        </w:rPr>
      </w:pPr>
      <w:del w:id="153" w:author="Reviewer" w:date="2023-06-08T15:40:00Z">
        <w:r w:rsidDel="001C6E12">
          <w:rPr>
            <w:rFonts w:ascii="Times New Roman" w:hAnsi="Times New Roman" w:cs="Times New Roman"/>
            <w:noProof/>
          </w:rPr>
          <w:lastRenderedPageBreak/>
          <w:drawing>
            <wp:inline distT="0" distB="0" distL="0" distR="0" wp14:anchorId="325A1267" wp14:editId="22BDD2C2">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del>
    </w:p>
    <w:p w14:paraId="6463437B" w14:textId="0F8D3A5C" w:rsidR="002C2149" w:rsidDel="001C6E12" w:rsidRDefault="002C2149" w:rsidP="001E50BC">
      <w:pPr>
        <w:spacing w:line="480" w:lineRule="auto"/>
        <w:rPr>
          <w:del w:id="154" w:author="Reviewer" w:date="2023-06-08T15:40:00Z"/>
          <w:rFonts w:ascii="Times New Roman" w:hAnsi="Times New Roman" w:cs="Times New Roman"/>
        </w:rPr>
      </w:pPr>
      <w:del w:id="155" w:author="Reviewer" w:date="2023-06-08T15:40:00Z">
        <w:r w:rsidDel="001C6E12">
          <w:rPr>
            <w:rFonts w:ascii="Times New Roman" w:hAnsi="Times New Roman" w:cs="Times New Roman"/>
          </w:rPr>
          <w:delText>Figure 9.</w:delText>
        </w:r>
      </w:del>
    </w:p>
    <w:p w14:paraId="46E2E76E" w14:textId="483AFFC6" w:rsidR="002C2149" w:rsidRPr="001E50BC" w:rsidRDefault="00D73FB2" w:rsidP="001E50BC">
      <w:pPr>
        <w:spacing w:line="480" w:lineRule="auto"/>
        <w:rPr>
          <w:rFonts w:ascii="Times New Roman" w:hAnsi="Times New Roman" w:cs="Times New Roman"/>
        </w:rPr>
      </w:pPr>
      <w:del w:id="156" w:author="Reviewer" w:date="2023-06-08T15:40:00Z">
        <w:r w:rsidDel="001C6E12">
          <w:rPr>
            <w:rFonts w:ascii="Times New Roman" w:hAnsi="Times New Roman" w:cs="Times New Roman"/>
          </w:rPr>
          <w:delText>Temporal trends in Bluegill (&gt;80 mm) log</w:delText>
        </w:r>
        <w:r w:rsidDel="001C6E12">
          <w:rPr>
            <w:rFonts w:ascii="Times New Roman" w:hAnsi="Times New Roman" w:cs="Times New Roman"/>
            <w:vertAlign w:val="subscript"/>
          </w:rPr>
          <w:delText>e</w:delText>
        </w:r>
        <w:r w:rsidDel="001C6E12">
          <w:rPr>
            <w:rFonts w:ascii="Times New Roman" w:hAnsi="Times New Roman" w:cs="Times New Roman"/>
          </w:rPr>
          <w:delText xml:space="preserve"> </w:delText>
        </w:r>
        <w:r w:rsidR="002F4702" w:rsidDel="001C6E12">
          <w:rPr>
            <w:rFonts w:ascii="Times New Roman" w:hAnsi="Times New Roman" w:cs="Times New Roman"/>
          </w:rPr>
          <w:delText xml:space="preserve">electrofishing </w:delText>
        </w:r>
        <w:r w:rsidDel="001C6E12">
          <w:rPr>
            <w:rFonts w:ascii="Times New Roman" w:hAnsi="Times New Roman" w:cs="Times New Roman"/>
          </w:rPr>
          <w:delText xml:space="preserve">CPUE </w:delText>
        </w:r>
        <w:r w:rsidR="00C737D8" w:rsidDel="001C6E12">
          <w:rPr>
            <w:rFonts w:ascii="Times New Roman" w:hAnsi="Times New Roman" w:cs="Times New Roman"/>
          </w:rPr>
          <w:delText>(</w:delText>
        </w:r>
        <w:r w:rsidR="00C737D8" w:rsidRPr="00C737D8" w:rsidDel="001C6E12">
          <w:rPr>
            <w:rFonts w:ascii="Times New Roman" w:hAnsi="Times New Roman" w:cs="Times New Roman"/>
          </w:rPr>
          <w:delText>fish caught per 30 minutes electrofishing</w:delText>
        </w:r>
        <w:r w:rsidR="00C737D8" w:rsidDel="001C6E12">
          <w:rPr>
            <w:rFonts w:ascii="Times New Roman" w:hAnsi="Times New Roman" w:cs="Times New Roman"/>
          </w:rPr>
          <w:delText xml:space="preserve">) </w:delText>
        </w:r>
        <w:r w:rsidDel="001C6E12">
          <w:rPr>
            <w:rFonts w:ascii="Times New Roman" w:hAnsi="Times New Roman" w:cs="Times New Roman"/>
          </w:rPr>
          <w:delText>in small (&lt;12 ha; upper panel) and large (&gt;33 ha; lower panel)</w:delText>
        </w:r>
        <w:r w:rsidR="004E5B33" w:rsidDel="001C6E12">
          <w:rPr>
            <w:rFonts w:ascii="Times New Roman" w:hAnsi="Times New Roman" w:cs="Times New Roman"/>
          </w:rPr>
          <w:delText>, and</w:delText>
        </w:r>
        <w:r w:rsidDel="001C6E12">
          <w:rPr>
            <w:rFonts w:ascii="Times New Roman" w:hAnsi="Times New Roman" w:cs="Times New Roman"/>
          </w:rPr>
          <w:delText xml:space="preserve"> control (dashed lines) and treatment (solid lines)</w:delText>
        </w:r>
        <w:r w:rsidR="004E5B33" w:rsidDel="001C6E12">
          <w:rPr>
            <w:rFonts w:ascii="Times New Roman" w:hAnsi="Times New Roman" w:cs="Times New Roman"/>
          </w:rPr>
          <w:delText xml:space="preserve"> impoundments</w:delText>
        </w:r>
        <w:r w:rsidDel="001C6E12">
          <w:rPr>
            <w:rFonts w:ascii="Times New Roman" w:hAnsi="Times New Roman" w:cs="Times New Roman"/>
          </w:rPr>
          <w:delText xml:space="preserve">. Open circles denote untreated impoundments, while closed circles denote treated impoundments. </w:delText>
        </w:r>
        <w:r w:rsidR="003239E4" w:rsidDel="001C6E12">
          <w:rPr>
            <w:rFonts w:ascii="Times New Roman" w:hAnsi="Times New Roman" w:cs="Times New Roman"/>
          </w:rPr>
          <w:delText>Data are presented as in Figure 7.</w:delText>
        </w:r>
      </w:del>
    </w:p>
    <w:sectPr w:rsidR="002C2149" w:rsidRPr="001E50BC" w:rsidSect="0069401D">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DD279" w14:textId="77777777" w:rsidR="0063456F" w:rsidRDefault="0063456F">
      <w:r>
        <w:separator/>
      </w:r>
    </w:p>
  </w:endnote>
  <w:endnote w:type="continuationSeparator" w:id="0">
    <w:p w14:paraId="749DADCB" w14:textId="77777777" w:rsidR="0063456F" w:rsidRDefault="006345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A3F8" w14:textId="77777777" w:rsidR="0063456F" w:rsidRDefault="0063456F">
      <w:r>
        <w:separator/>
      </w:r>
    </w:p>
  </w:footnote>
  <w:footnote w:type="continuationSeparator" w:id="0">
    <w:p w14:paraId="6CEDF072" w14:textId="77777777" w:rsidR="0063456F" w:rsidRDefault="0063456F">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1123B2"/>
    <w:rsid w:val="00134C47"/>
    <w:rsid w:val="001A4B54"/>
    <w:rsid w:val="001C6E12"/>
    <w:rsid w:val="001D088F"/>
    <w:rsid w:val="001E50BC"/>
    <w:rsid w:val="002C2149"/>
    <w:rsid w:val="002D3093"/>
    <w:rsid w:val="002F4702"/>
    <w:rsid w:val="003239E4"/>
    <w:rsid w:val="00431F59"/>
    <w:rsid w:val="0046001B"/>
    <w:rsid w:val="00497562"/>
    <w:rsid w:val="004A10A5"/>
    <w:rsid w:val="004E5B33"/>
    <w:rsid w:val="00531F79"/>
    <w:rsid w:val="00546547"/>
    <w:rsid w:val="00561601"/>
    <w:rsid w:val="005D1F3A"/>
    <w:rsid w:val="0063456F"/>
    <w:rsid w:val="00673008"/>
    <w:rsid w:val="0069401D"/>
    <w:rsid w:val="006D464E"/>
    <w:rsid w:val="006F6ED7"/>
    <w:rsid w:val="00753847"/>
    <w:rsid w:val="00753DC0"/>
    <w:rsid w:val="00760B0E"/>
    <w:rsid w:val="007B0559"/>
    <w:rsid w:val="00870E19"/>
    <w:rsid w:val="0088299E"/>
    <w:rsid w:val="00982951"/>
    <w:rsid w:val="009B721E"/>
    <w:rsid w:val="009E3178"/>
    <w:rsid w:val="00A24AC8"/>
    <w:rsid w:val="00A700AE"/>
    <w:rsid w:val="00A91D86"/>
    <w:rsid w:val="00A9597E"/>
    <w:rsid w:val="00AC42F8"/>
    <w:rsid w:val="00B928FB"/>
    <w:rsid w:val="00BF5DD2"/>
    <w:rsid w:val="00C737D8"/>
    <w:rsid w:val="00CD774F"/>
    <w:rsid w:val="00D71E67"/>
    <w:rsid w:val="00D73FB2"/>
    <w:rsid w:val="00E17D2F"/>
    <w:rsid w:val="00E8137B"/>
    <w:rsid w:val="00F630E6"/>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63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1751</TotalTime>
  <Pages>10</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5</cp:revision>
  <dcterms:created xsi:type="dcterms:W3CDTF">2023-06-06T16:24:00Z</dcterms:created>
  <dcterms:modified xsi:type="dcterms:W3CDTF">2023-06-08T19:40:00Z</dcterms:modified>
</cp:coreProperties>
</file>